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jc w:val="center"/>
        <w:rPr>
          <w:rFonts w:ascii="Twentieth Century" w:hAnsi="Twentieth Century" w:eastAsia="Twentieth Century" w:cs="Twentieth Century"/>
          <w:color w:val="4F81BD"/>
          <w:sz w:val="44"/>
          <w:szCs w:val="44"/>
        </w:rPr>
      </w:pPr>
      <w:r>
        <w:rPr>
          <w:lang w:val="en-IN" w:eastAsia="en-IN"/>
        </w:rPr>
        <w:drawing>
          <wp:inline distT="0" distB="0" distL="0" distR="0">
            <wp:extent cx="5274310" cy="2786380"/>
            <wp:effectExtent l="0" t="0" r="2540" b="0"/>
            <wp:docPr id="63" name="image1.jpg"/>
            <wp:cNvGraphicFramePr/>
            <a:graphic xmlns:a="http://schemas.openxmlformats.org/drawingml/2006/main">
              <a:graphicData uri="http://schemas.openxmlformats.org/drawingml/2006/picture">
                <pic:pic xmlns:pic="http://schemas.openxmlformats.org/drawingml/2006/picture">
                  <pic:nvPicPr>
                    <pic:cNvPr id="63" name="image1.jpg"/>
                    <pic:cNvPicPr/>
                  </pic:nvPicPr>
                  <pic:blipFill>
                    <a:blip r:embed="rId6">
                      <a:extLst>
                        <a:ext uri="{28A0092B-C50C-407E-A947-70E740481C1C}">
                          <a14:useLocalDpi xmlns:a14="http://schemas.microsoft.com/office/drawing/2010/main" val="0"/>
                        </a:ext>
                      </a:extLst>
                    </a:blip>
                    <a:srcRect l="477" t="1153" r="13109" b="1153"/>
                    <a:stretch>
                      <a:fillRect/>
                    </a:stretch>
                  </pic:blipFill>
                  <pic:spPr>
                    <a:xfrm>
                      <a:off x="0" y="0"/>
                      <a:ext cx="5274310" cy="2786751"/>
                    </a:xfrm>
                    <a:prstGeom prst="rect">
                      <a:avLst/>
                    </a:prstGeom>
                  </pic:spPr>
                </pic:pic>
              </a:graphicData>
            </a:graphic>
          </wp:inline>
        </w:drawing>
      </w:r>
    </w:p>
    <w:p>
      <w:pPr>
        <w:spacing w:line="276" w:lineRule="auto"/>
        <w:jc w:val="both"/>
        <w:rPr>
          <w:del w:id="0" w:author="Shilpa" w:date="2023-04-16T16:37:00Z"/>
          <w:rFonts w:ascii="Twentieth Century" w:hAnsi="Twentieth Century" w:eastAsia="Twentieth Century" w:cs="Twentieth Century"/>
          <w:color w:val="4F81BD"/>
          <w:sz w:val="44"/>
          <w:szCs w:val="44"/>
        </w:rPr>
      </w:pPr>
    </w:p>
    <w:p>
      <w:pPr>
        <w:spacing w:line="276" w:lineRule="auto"/>
        <w:jc w:val="both"/>
        <w:rPr>
          <w:rFonts w:ascii="Twentieth Century" w:hAnsi="Twentieth Century" w:eastAsia="Twentieth Century" w:cs="Twentieth Century"/>
          <w:color w:val="4F81BD"/>
          <w:sz w:val="44"/>
          <w:szCs w:val="44"/>
        </w:rPr>
      </w:pPr>
      <w:r>
        <w:rPr>
          <w:rFonts w:ascii="Twentieth Century" w:hAnsi="Twentieth Century" w:eastAsia="Twentieth Century" w:cs="Twentieth Century"/>
          <w:color w:val="4F81BD"/>
          <w:sz w:val="44"/>
          <w:szCs w:val="44"/>
        </w:rPr>
        <w:t>Session 3</w:t>
      </w:r>
    </w:p>
    <w:p>
      <w:pPr>
        <w:pStyle w:val="14"/>
        <w:jc w:val="both"/>
      </w:pPr>
      <w:r>
        <w:rPr>
          <w:lang w:val="en-US"/>
        </w:rPr>
        <w:t>Creating a User Interface in VR</w:t>
      </w:r>
      <w:r>
        <w:t xml:space="preserve"> </w:t>
      </w:r>
    </w:p>
    <w:p>
      <w:pPr>
        <w:pStyle w:val="16"/>
        <w:ind w:left="0"/>
        <w:jc w:val="both"/>
        <w:rPr>
          <w:del w:id="1" w:author="Shilpa" w:date="2023-04-16T16:37:00Z"/>
        </w:rPr>
      </w:pPr>
    </w:p>
    <w:p>
      <w:pPr>
        <w:pStyle w:val="17"/>
        <w:spacing w:after="0"/>
        <w:ind w:right="0"/>
        <w:jc w:val="both"/>
        <w:rPr>
          <w:del w:id="3" w:author="Shilpa" w:date="2023-04-16T16:37:00Z"/>
          <w:rFonts w:ascii="Bookman Old Style" w:hAnsi="Bookman Old Style" w:cs="Bookman Old Style"/>
          <w:sz w:val="24"/>
          <w:szCs w:val="24"/>
        </w:rPr>
        <w:pPrChange w:id="2" w:author="Shilpa" w:date="2023-04-16T16:37:00Z">
          <w:pPr>
            <w:pStyle w:val="17"/>
            <w:jc w:val="both"/>
          </w:pPr>
        </w:pPrChange>
      </w:pPr>
      <w:r>
        <w:rPr>
          <w:rFonts w:ascii="Bookman Old Style" w:hAnsi="Bookman Old Style" w:cs="Bookman Old Style"/>
          <w:sz w:val="24"/>
          <w:szCs w:val="24"/>
        </w:rPr>
        <w:t xml:space="preserve">Welcome to the session, </w:t>
      </w:r>
      <w:r>
        <w:rPr>
          <w:rFonts w:ascii="Bookman Old Style" w:hAnsi="Bookman Old Style" w:cs="Bookman Old Style"/>
          <w:b/>
          <w:bCs/>
          <w:sz w:val="24"/>
          <w:szCs w:val="24"/>
          <w:rPrChange w:id="4" w:author="Shilpa" w:date="2023-04-16T16:37:00Z">
            <w:rPr>
              <w:rFonts w:ascii="Bookman Old Style" w:hAnsi="Bookman Old Style" w:cs="Bookman Old Style"/>
              <w:sz w:val="24"/>
              <w:szCs w:val="24"/>
            </w:rPr>
          </w:rPrChange>
        </w:rPr>
        <w:t xml:space="preserve">Creating a User Interface in </w:t>
      </w:r>
      <w:ins w:id="5" w:author="Shilpa" w:date="2023-04-16T16:37:00Z">
        <w:r>
          <w:rPr>
            <w:rFonts w:ascii="Bookman Old Style" w:hAnsi="Bookman Old Style" w:cs="Bookman Old Style"/>
            <w:b/>
            <w:bCs/>
            <w:sz w:val="24"/>
            <w:szCs w:val="24"/>
            <w:lang w:val="en-GB"/>
          </w:rPr>
          <w:t>VR</w:t>
        </w:r>
      </w:ins>
      <w:del w:id="6" w:author="Shilpa" w:date="2023-04-16T16:37:00Z">
        <w:r>
          <w:rPr>
            <w:rFonts w:ascii="Bookman Old Style" w:hAnsi="Bookman Old Style" w:cs="Bookman Old Style"/>
            <w:b/>
            <w:bCs/>
            <w:sz w:val="24"/>
            <w:szCs w:val="24"/>
            <w:rPrChange w:id="7" w:author="Shilpa" w:date="2023-04-16T16:37:00Z">
              <w:rPr>
                <w:rFonts w:ascii="Bookman Old Style" w:hAnsi="Bookman Old Style" w:cs="Bookman Old Style"/>
                <w:sz w:val="24"/>
                <w:szCs w:val="24"/>
              </w:rPr>
            </w:rPrChange>
          </w:rPr>
          <w:delText>Virtual Reality</w:delText>
        </w:r>
      </w:del>
      <w:r>
        <w:rPr>
          <w:rFonts w:ascii="Bookman Old Style" w:hAnsi="Bookman Old Style" w:cs="Bookman Old Style"/>
          <w:sz w:val="24"/>
          <w:szCs w:val="24"/>
        </w:rPr>
        <w:t>. This session illustrates the creation of a very simple User</w:t>
      </w:r>
      <w:del w:id="8" w:author="Shilpa" w:date="2023-04-16T16:37:00Z">
        <w:r>
          <w:rPr>
            <w:rFonts w:ascii="Bookman Old Style" w:hAnsi="Bookman Old Style" w:cs="Bookman Old Style"/>
            <w:sz w:val="24"/>
            <w:szCs w:val="24"/>
          </w:rPr>
          <w:delText xml:space="preserve"> </w:delText>
        </w:r>
      </w:del>
      <w:ins w:id="9" w:author="Shilpa" w:date="2023-04-16T16:37:00Z">
        <w:r>
          <w:rPr>
            <w:rFonts w:ascii="Bookman Old Style" w:hAnsi="Bookman Old Style" w:cs="Bookman Old Style"/>
            <w:sz w:val="24"/>
            <w:szCs w:val="24"/>
            <w:lang w:val="en-GB"/>
          </w:rPr>
          <w:t xml:space="preserve"> </w:t>
        </w:r>
      </w:ins>
      <w:r>
        <w:rPr>
          <w:rFonts w:ascii="Bookman Old Style" w:hAnsi="Bookman Old Style" w:cs="Bookman Old Style"/>
          <w:sz w:val="24"/>
          <w:szCs w:val="24"/>
        </w:rPr>
        <w:t>Interface in Virtual Reality.</w:t>
      </w:r>
    </w:p>
    <w:p>
      <w:pPr>
        <w:pStyle w:val="17"/>
        <w:spacing w:after="0"/>
        <w:ind w:right="0"/>
        <w:jc w:val="both"/>
        <w:rPr>
          <w:ins w:id="11" w:author="Shilpa" w:date="2023-04-16T16:37:00Z"/>
          <w:rFonts w:ascii="Bookman Old Style" w:hAnsi="Bookman Old Style" w:cs="Bookman Old Style"/>
          <w:sz w:val="24"/>
          <w:szCs w:val="24"/>
        </w:rPr>
        <w:pPrChange w:id="10" w:author="Shilpa" w:date="2023-04-16T16:37:00Z">
          <w:pPr>
            <w:pStyle w:val="17"/>
            <w:jc w:val="both"/>
          </w:pPr>
        </w:pPrChange>
      </w:pPr>
    </w:p>
    <w:p>
      <w:pPr>
        <w:pStyle w:val="17"/>
        <w:spacing w:after="0"/>
        <w:ind w:right="0"/>
        <w:jc w:val="both"/>
        <w:rPr>
          <w:rFonts w:ascii="Bookman Old Style" w:hAnsi="Bookman Old Style" w:cs="Bookman Old Style"/>
          <w:sz w:val="24"/>
          <w:szCs w:val="24"/>
        </w:rPr>
        <w:pPrChange w:id="12" w:author="Shilpa" w:date="2023-04-16T16:37:00Z">
          <w:pPr>
            <w:pStyle w:val="17"/>
            <w:jc w:val="both"/>
          </w:pPr>
        </w:pPrChange>
      </w:pPr>
      <w:r>
        <w:rPr>
          <w:rFonts w:ascii="Bookman Old Style" w:hAnsi="Bookman Old Style" w:cs="Bookman Old Style"/>
          <w:sz w:val="24"/>
          <w:szCs w:val="24"/>
        </w:rPr>
        <w:t>In this session, students will learn to:</w:t>
      </w:r>
    </w:p>
    <w:p>
      <w:pPr>
        <w:jc w:val="both"/>
        <w:rPr>
          <w:rFonts w:ascii="Bookman Old Style" w:hAnsi="Bookman Old Style" w:eastAsia="SimSun" w:cs="Bookman Old Style"/>
          <w:sz w:val="24"/>
          <w:szCs w:val="24"/>
        </w:rPr>
      </w:pPr>
      <w:r>
        <w:rPr>
          <w:rFonts w:ascii="Bookman Old Style" w:hAnsi="Bookman Old Style" w:cs="Bookman Old Style"/>
          <w:sz w:val="24"/>
          <w:szCs w:val="24"/>
        </w:rPr>
        <w:t>⮚ Discuss the basics of UI in VR</w:t>
      </w:r>
    </w:p>
    <w:p>
      <w:pPr>
        <w:jc w:val="both"/>
        <w:rPr>
          <w:rFonts w:ascii="Bookman Old Style" w:hAnsi="Bookman Old Style" w:cs="Bookman Old Style"/>
          <w:sz w:val="24"/>
          <w:szCs w:val="24"/>
        </w:rPr>
      </w:pPr>
      <w:r>
        <w:rPr>
          <w:rFonts w:ascii="Bookman Old Style" w:hAnsi="Bookman Old Style" w:cs="Bookman Old Style"/>
          <w:sz w:val="24"/>
          <w:szCs w:val="24"/>
        </w:rPr>
        <w:t>⮚ Explain how to create a canvas</w:t>
      </w:r>
    </w:p>
    <w:p>
      <w:pPr>
        <w:jc w:val="both"/>
        <w:rPr>
          <w:rFonts w:ascii="Bookman Old Style" w:hAnsi="Bookman Old Style" w:cs="Bookman Old Style"/>
          <w:sz w:val="24"/>
          <w:szCs w:val="24"/>
        </w:rPr>
      </w:pPr>
      <w:r>
        <w:rPr>
          <w:rFonts w:ascii="Bookman Old Style" w:hAnsi="Bookman Old Style" w:cs="Bookman Old Style"/>
          <w:sz w:val="24"/>
          <w:szCs w:val="24"/>
        </w:rPr>
        <w:t>⮚ Describe how to add a functional UI in VR</w:t>
      </w:r>
    </w:p>
    <w:p>
      <w:pPr>
        <w:spacing w:line="276" w:lineRule="auto"/>
        <w:jc w:val="both"/>
        <w:rPr>
          <w:rFonts w:ascii="Twentieth Century" w:hAnsi="Twentieth Century" w:eastAsia="Twentieth Century" w:cs="Twentieth Century"/>
          <w:color w:val="2E75B5"/>
          <w:sz w:val="44"/>
          <w:szCs w:val="44"/>
        </w:rPr>
      </w:pPr>
    </w:p>
    <w:p>
      <w:pPr>
        <w:spacing w:line="276" w:lineRule="auto"/>
        <w:ind w:left="851" w:hanging="851"/>
        <w:jc w:val="both"/>
        <w:rPr>
          <w:ins w:id="13" w:author="Shilpa" w:date="2023-04-16T16:39:00Z"/>
          <w:rFonts w:ascii="Twentieth Century" w:hAnsi="Twentieth Century" w:eastAsia="Twentieth Century" w:cs="Twentieth Century"/>
          <w:color w:val="2E75B5"/>
          <w:sz w:val="44"/>
          <w:szCs w:val="44"/>
        </w:rPr>
      </w:pPr>
      <w:r>
        <w:rPr>
          <w:rFonts w:ascii="Twentieth Century" w:hAnsi="Twentieth Century" w:eastAsia="Twentieth Century" w:cs="Twentieth Century"/>
          <w:color w:val="2E75B5"/>
          <w:sz w:val="44"/>
          <w:szCs w:val="44"/>
        </w:rPr>
        <w:t xml:space="preserve">3.1 </w:t>
      </w:r>
      <w:del w:id="14" w:author="Shilpa" w:date="2023-04-16T16:38:00Z">
        <w:r>
          <w:rPr>
            <w:rFonts w:ascii="Twentieth Century" w:hAnsi="Twentieth Century" w:eastAsia="Twentieth Century" w:cs="Twentieth Century"/>
            <w:color w:val="2E75B5"/>
            <w:sz w:val="44"/>
            <w:szCs w:val="44"/>
          </w:rPr>
          <w:delText xml:space="preserve">Lets Start Creating a </w:delText>
        </w:r>
      </w:del>
      <w:r>
        <w:rPr>
          <w:rFonts w:ascii="Twentieth Century" w:hAnsi="Twentieth Century" w:eastAsia="Twentieth Century" w:cs="Twentieth Century"/>
          <w:color w:val="2E75B5"/>
          <w:sz w:val="44"/>
          <w:szCs w:val="44"/>
        </w:rPr>
        <w:t xml:space="preserve">User Interface in </w:t>
      </w:r>
      <w:commentRangeStart w:id="0"/>
      <w:r>
        <w:rPr>
          <w:rFonts w:ascii="Twentieth Century" w:hAnsi="Twentieth Century" w:eastAsia="Twentieth Century" w:cs="Twentieth Century"/>
          <w:color w:val="2E75B5"/>
          <w:sz w:val="44"/>
          <w:szCs w:val="44"/>
        </w:rPr>
        <w:t>Virtual Reality</w:t>
      </w:r>
      <w:commentRangeEnd w:id="0"/>
      <w:r>
        <w:commentReference w:id="0"/>
      </w:r>
    </w:p>
    <w:p>
      <w:pPr>
        <w:pStyle w:val="13"/>
        <w:jc w:val="both"/>
        <w:rPr>
          <w:ins w:id="15" w:author="Shilpa" w:date="2023-04-16T16:39:00Z"/>
          <w:rFonts w:ascii="Bookman Old Style" w:hAnsi="Bookman Old Style" w:cs="Bookman Old Style"/>
          <w:lang w:val="en-GB"/>
        </w:rPr>
      </w:pPr>
      <w:ins w:id="16" w:author="Shilpa" w:date="2023-04-16T16:39:00Z">
        <w:commentRangeStart w:id="1"/>
        <w:r>
          <w:rPr>
            <w:rFonts w:ascii="Bookman Old Style" w:hAnsi="Bookman Old Style" w:cs="Bookman Old Style"/>
            <w:b/>
            <w:bCs/>
          </w:rPr>
          <w:t>User interface (UI)</w:t>
        </w:r>
        <w:commentRangeEnd w:id="1"/>
      </w:ins>
      <w:r>
        <w:commentReference w:id="1"/>
      </w:r>
      <w:ins w:id="17" w:author="Shilpa" w:date="2023-04-16T16:39:00Z">
        <w:r>
          <w:rPr>
            <w:rFonts w:ascii="Bookman Old Style" w:hAnsi="Bookman Old Style" w:cs="Bookman Old Style"/>
          </w:rPr>
          <w:t xml:space="preserve"> in virtual reality (VR) refers to the graphical and interactive elements that allow users to interact with the VR environment and</w:t>
        </w:r>
      </w:ins>
      <w:ins w:id="18" w:author="Shilpa" w:date="2023-04-16T16:39:00Z">
        <w:r>
          <w:rPr>
            <w:rFonts w:ascii="Bookman Old Style" w:hAnsi="Bookman Old Style" w:cs="Bookman Old Style"/>
            <w:b/>
            <w:bCs/>
          </w:rPr>
          <w:t xml:space="preserve"> control their experience</w:t>
        </w:r>
      </w:ins>
      <w:ins w:id="19" w:author="Shilpa" w:date="2023-04-16T16:39:00Z">
        <w:r>
          <w:rPr>
            <w:rFonts w:ascii="Bookman Old Style" w:hAnsi="Bookman Old Style" w:cs="Bookman Old Style"/>
          </w:rPr>
          <w:t>. The UI in VR is unique</w:t>
        </w:r>
      </w:ins>
      <w:ins w:id="20" w:author="asus" w:date="2023-04-22T18:53:00Z">
        <w:r>
          <w:rPr>
            <w:rFonts w:ascii="Bookman Old Style" w:hAnsi="Bookman Old Style" w:cs="Bookman Old Style"/>
          </w:rPr>
          <w:t xml:space="preserve"> </w:t>
        </w:r>
      </w:ins>
      <w:ins w:id="21" w:author="asus" w:date="2023-04-22T18:52:00Z">
        <w:r>
          <w:rPr>
            <w:rFonts w:ascii="Bookman Old Style" w:hAnsi="Bookman Old Style" w:cs="Bookman Old Style"/>
          </w:rPr>
          <w:t>(Figure 3.1)</w:t>
        </w:r>
      </w:ins>
      <w:ins w:id="22" w:author="Shilpa" w:date="2023-04-16T16:39:00Z">
        <w:r>
          <w:rPr>
            <w:rFonts w:ascii="Bookman Old Style" w:hAnsi="Bookman Old Style" w:cs="Bookman Old Style"/>
          </w:rPr>
          <w:t xml:space="preserve"> compared to traditional 2D interfaces, as it must be designed to work within a 3D space and to account for the user's movement and spatial awareness.</w:t>
        </w:r>
      </w:ins>
    </w:p>
    <w:p>
      <w:pPr>
        <w:spacing w:line="276" w:lineRule="auto"/>
        <w:ind w:left="851" w:hanging="851"/>
        <w:jc w:val="both"/>
        <w:rPr>
          <w:rFonts w:ascii="Twentieth Century" w:hAnsi="Twentieth Century" w:eastAsia="Twentieth Century" w:cs="Twentieth Century"/>
          <w:color w:val="2E75B5"/>
          <w:sz w:val="44"/>
          <w:szCs w:val="44"/>
        </w:rPr>
      </w:pPr>
    </w:p>
    <w:p>
      <w:pPr>
        <w:spacing w:line="276" w:lineRule="auto"/>
        <w:jc w:val="center"/>
        <w:rPr>
          <w:rFonts w:ascii="Twentieth Century" w:hAnsi="Twentieth Century" w:eastAsia="Twentieth Century" w:cs="Twentieth Century"/>
          <w:color w:val="2E75B5"/>
          <w:sz w:val="44"/>
          <w:szCs w:val="44"/>
        </w:rPr>
      </w:pPr>
      <w:r>
        <w:rPr>
          <w:rFonts w:ascii="Bookman Old Style" w:hAnsi="Bookman Old Style" w:cs="Bookman Old Style"/>
          <w:lang w:val="en-IN" w:eastAsia="en-IN"/>
        </w:rPr>
        <w:drawing>
          <wp:inline distT="0" distB="0" distL="114300" distR="114300">
            <wp:extent cx="5992495" cy="2971165"/>
            <wp:effectExtent l="0" t="0" r="12065" b="635"/>
            <wp:docPr id="5" name="Picture 5" descr="vr i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vr in ui"/>
                    <pic:cNvPicPr>
                      <a:picLocks noChangeAspect="1"/>
                    </pic:cNvPicPr>
                  </pic:nvPicPr>
                  <pic:blipFill>
                    <a:blip r:embed="rId7"/>
                    <a:stretch>
                      <a:fillRect/>
                    </a:stretch>
                  </pic:blipFill>
                  <pic:spPr>
                    <a:xfrm>
                      <a:off x="0" y="0"/>
                      <a:ext cx="5992495" cy="2971165"/>
                    </a:xfrm>
                    <a:prstGeom prst="rect">
                      <a:avLst/>
                    </a:prstGeom>
                  </pic:spPr>
                </pic:pic>
              </a:graphicData>
            </a:graphic>
          </wp:inline>
        </w:drawing>
      </w:r>
    </w:p>
    <w:p>
      <w:pPr>
        <w:pStyle w:val="13"/>
        <w:jc w:val="center"/>
        <w:rPr>
          <w:rFonts w:ascii="Bookman Old Style" w:hAnsi="Bookman Old Style" w:cs="Bookman Old Style"/>
          <w:b/>
          <w:bCs/>
        </w:rPr>
      </w:pPr>
      <w:commentRangeStart w:id="2"/>
      <w:commentRangeStart w:id="3"/>
      <w:r>
        <w:rPr>
          <w:rFonts w:ascii="Bookman Old Style" w:hAnsi="Bookman Old Style" w:cs="Bookman Old Style"/>
          <w:b/>
          <w:bCs/>
        </w:rPr>
        <w:t>Figure 3.1</w:t>
      </w:r>
      <w:commentRangeEnd w:id="2"/>
      <w:r>
        <w:commentReference w:id="2"/>
      </w:r>
      <w:commentRangeEnd w:id="3"/>
      <w:r>
        <w:commentReference w:id="3"/>
      </w:r>
      <w:r>
        <w:rPr>
          <w:rFonts w:ascii="Bookman Old Style" w:hAnsi="Bookman Old Style" w:cs="Bookman Old Style"/>
          <w:b/>
          <w:bCs/>
        </w:rPr>
        <w:t xml:space="preserve">: User Interface in Virtual </w:t>
      </w:r>
      <w:commentRangeStart w:id="4"/>
      <w:commentRangeStart w:id="5"/>
      <w:commentRangeStart w:id="6"/>
      <w:r>
        <w:rPr>
          <w:rFonts w:ascii="Bookman Old Style" w:hAnsi="Bookman Old Style" w:cs="Bookman Old Style"/>
          <w:b/>
          <w:bCs/>
        </w:rPr>
        <w:t>Reality</w:t>
      </w:r>
      <w:commentRangeEnd w:id="4"/>
      <w:r>
        <w:rPr>
          <w:rStyle w:val="8"/>
          <w:rFonts w:asciiTheme="minorHAnsi" w:hAnsiTheme="minorHAnsi" w:eastAsiaTheme="minorEastAsia" w:cstheme="minorBidi"/>
        </w:rPr>
        <w:commentReference w:id="4"/>
      </w:r>
      <w:commentRangeEnd w:id="5"/>
      <w:r>
        <w:commentReference w:id="5"/>
      </w:r>
      <w:commentRangeEnd w:id="6"/>
      <w:r>
        <w:commentReference w:id="6"/>
      </w:r>
    </w:p>
    <w:p>
      <w:pPr>
        <w:pStyle w:val="13"/>
        <w:jc w:val="both"/>
        <w:rPr>
          <w:del w:id="23" w:author="Shilpa" w:date="2023-04-16T16:39:00Z"/>
          <w:rFonts w:ascii="Bookman Old Style" w:hAnsi="Bookman Old Style" w:cs="Bookman Old Style"/>
          <w:lang w:val="en-GB"/>
        </w:rPr>
      </w:pPr>
      <w:del w:id="24" w:author="Shilpa" w:date="2023-04-16T16:39:00Z">
        <w:r>
          <w:rPr>
            <w:rFonts w:ascii="Bookman Old Style" w:hAnsi="Bookman Old Style" w:cs="Bookman Old Style"/>
            <w:b/>
            <w:bCs/>
          </w:rPr>
          <w:delText>User interface (UI)</w:delText>
        </w:r>
      </w:del>
      <w:del w:id="25" w:author="Shilpa" w:date="2023-04-16T16:39:00Z">
        <w:r>
          <w:rPr>
            <w:rFonts w:ascii="Bookman Old Style" w:hAnsi="Bookman Old Style" w:cs="Bookman Old Style"/>
          </w:rPr>
          <w:delText xml:space="preserve"> in virtual reality (VR) refers to the graphical and interactive elements that allow users to interact with the VR environment and</w:delText>
        </w:r>
      </w:del>
      <w:del w:id="26" w:author="Shilpa" w:date="2023-04-16T16:39:00Z">
        <w:r>
          <w:rPr>
            <w:rFonts w:ascii="Bookman Old Style" w:hAnsi="Bookman Old Style" w:cs="Bookman Old Style"/>
            <w:b/>
            <w:bCs/>
          </w:rPr>
          <w:delText xml:space="preserve"> control their experience</w:delText>
        </w:r>
      </w:del>
      <w:del w:id="27" w:author="Shilpa" w:date="2023-04-16T16:39:00Z">
        <w:r>
          <w:rPr>
            <w:rFonts w:ascii="Bookman Old Style" w:hAnsi="Bookman Old Style" w:cs="Bookman Old Style"/>
          </w:rPr>
          <w:delText>. The UI in VR is unique compared to traditional 2D interfaces, as it must be designed to work within a 3D space and to account for the user's movement and spatial awareness.</w:delText>
        </w:r>
      </w:del>
    </w:p>
    <w:p>
      <w:pPr>
        <w:pStyle w:val="13"/>
        <w:jc w:val="both"/>
        <w:rPr>
          <w:rFonts w:ascii="Bookman Old Style" w:hAnsi="Bookman Old Style" w:cs="Bookman Old Style"/>
          <w:b/>
          <w:bCs/>
        </w:rPr>
      </w:pPr>
      <w:r>
        <w:rPr>
          <w:rFonts w:ascii="Bookman Old Style" w:hAnsi="Bookman Old Style" w:cs="Bookman Old Style"/>
        </w:rPr>
        <w:t xml:space="preserve">In VR, UI is usually presented within the virtual environment itself, rather than as a </w:t>
      </w:r>
      <w:r>
        <w:rPr>
          <w:rFonts w:ascii="Bookman Old Style" w:hAnsi="Bookman Old Style" w:cs="Bookman Old Style"/>
          <w:b/>
          <w:bCs/>
        </w:rPr>
        <w:t xml:space="preserve">separate screen or window. </w:t>
      </w:r>
      <w:r>
        <w:rPr>
          <w:rFonts w:ascii="Bookman Old Style" w:hAnsi="Bookman Old Style" w:cs="Bookman Old Style"/>
        </w:rPr>
        <w:t xml:space="preserve">This means that UI must be integrated seamlessly into the environment and designed to </w:t>
      </w:r>
      <w:r>
        <w:rPr>
          <w:rFonts w:ascii="Bookman Old Style" w:hAnsi="Bookman Old Style" w:cs="Bookman Old Style"/>
          <w:b/>
          <w:bCs/>
        </w:rPr>
        <w:t>blend in with the surrounding objects.</w:t>
      </w:r>
    </w:p>
    <w:p>
      <w:pPr>
        <w:pStyle w:val="13"/>
        <w:jc w:val="both"/>
        <w:rPr>
          <w:rFonts w:ascii="Bookman Old Style" w:hAnsi="Bookman Old Style" w:cs="Bookman Old Style"/>
        </w:rPr>
      </w:pPr>
      <w:r>
        <w:rPr>
          <w:rFonts w:ascii="Bookman Old Style" w:hAnsi="Bookman Old Style" w:cs="Bookman Old Style"/>
        </w:rPr>
        <w:t xml:space="preserve">The UI in VR can include a variety of elements, such as menus, buttons, sliders, and text. These elements are typically designed to be interacted with </w:t>
      </w:r>
      <w:r>
        <w:rPr>
          <w:rFonts w:ascii="Bookman Old Style" w:hAnsi="Bookman Old Style" w:cs="Bookman Old Style"/>
          <w:b/>
          <w:bCs/>
        </w:rPr>
        <w:t>hand-held controllers</w:t>
      </w:r>
      <w:r>
        <w:rPr>
          <w:rFonts w:ascii="Bookman Old Style" w:hAnsi="Bookman Old Style" w:cs="Bookman Old Style"/>
        </w:rPr>
        <w:t xml:space="preserve"> or hand-tracking technology, allowing users to point, click, and drag objects within the environment.</w:t>
      </w:r>
    </w:p>
    <w:p>
      <w:pPr>
        <w:pStyle w:val="13"/>
        <w:jc w:val="both"/>
        <w:rPr>
          <w:rFonts w:ascii="Bookman Old Style" w:hAnsi="Bookman Old Style" w:cs="Bookman Old Style"/>
        </w:rPr>
      </w:pPr>
      <w:r>
        <w:rPr>
          <w:rFonts w:ascii="Bookman Old Style" w:hAnsi="Bookman Old Style" w:cs="Bookman Old Style"/>
        </w:rPr>
        <w:t xml:space="preserve">VR is a highly immersive experience and so, the UI in VR must be carefully designed to avoid breaking the </w:t>
      </w:r>
      <w:r>
        <w:rPr>
          <w:rFonts w:ascii="Bookman Old Style" w:hAnsi="Bookman Old Style" w:cs="Bookman Old Style"/>
          <w:b/>
          <w:bCs/>
        </w:rPr>
        <w:t>user's sense of presence in the environment</w:t>
      </w:r>
      <w:r>
        <w:rPr>
          <w:rFonts w:ascii="Bookman Old Style" w:hAnsi="Bookman Old Style" w:cs="Bookman Old Style"/>
        </w:rPr>
        <w:t>. This means that the UI should be non-intrusive and not distract from the experience, while still providing clear and easy-to-understand feedback and controls.</w:t>
      </w:r>
    </w:p>
    <w:p>
      <w:pPr>
        <w:jc w:val="both"/>
        <w:rPr>
          <w:rFonts w:ascii="Twentieth Century" w:hAnsi="Twentieth Century" w:eastAsia="Twentieth Century" w:cs="Twentieth Century"/>
          <w:color w:val="2E75B5"/>
          <w:sz w:val="44"/>
          <w:szCs w:val="44"/>
        </w:rPr>
      </w:pPr>
      <w:r>
        <w:rPr>
          <w:rFonts w:ascii="Twentieth Century" w:hAnsi="Twentieth Century" w:eastAsia="Twentieth Century" w:cs="Twentieth Century"/>
          <w:color w:val="2E75B5"/>
          <w:sz w:val="44"/>
          <w:szCs w:val="44"/>
        </w:rPr>
        <w:t>3.2 Working With VR</w:t>
      </w:r>
    </w:p>
    <w:p>
      <w:pPr>
        <w:jc w:val="both"/>
        <w:rPr>
          <w:rFonts w:ascii="Twentieth Century" w:hAnsi="Twentieth Century" w:eastAsia="Twentieth Century" w:cs="Twentieth Century"/>
          <w:color w:val="2E75B5"/>
          <w:sz w:val="44"/>
          <w:szCs w:val="44"/>
        </w:rPr>
      </w:pPr>
    </w:p>
    <w:p>
      <w:pPr>
        <w:jc w:val="center"/>
        <w:rPr>
          <w:rFonts w:ascii="Twentieth Century" w:hAnsi="Twentieth Century" w:eastAsia="Twentieth Century" w:cs="Twentieth Century"/>
          <w:color w:val="2E75B5"/>
          <w:sz w:val="44"/>
          <w:szCs w:val="44"/>
        </w:rPr>
      </w:pPr>
      <w:r>
        <w:rPr>
          <w:rFonts w:ascii="SimSun" w:hAnsi="SimSun" w:eastAsia="SimSun" w:cs="SimSun"/>
          <w:sz w:val="24"/>
          <w:szCs w:val="24"/>
          <w:lang w:val="en-IN" w:eastAsia="en-IN"/>
        </w:rPr>
        <w:drawing>
          <wp:inline distT="0" distB="0" distL="114300" distR="114300">
            <wp:extent cx="5828030" cy="2886075"/>
            <wp:effectExtent l="0" t="0" r="8890" b="9525"/>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8"/>
                    <a:stretch>
                      <a:fillRect/>
                    </a:stretch>
                  </pic:blipFill>
                  <pic:spPr>
                    <a:xfrm>
                      <a:off x="0" y="0"/>
                      <a:ext cx="5828030" cy="2886075"/>
                    </a:xfrm>
                    <a:prstGeom prst="rect">
                      <a:avLst/>
                    </a:prstGeom>
                    <a:noFill/>
                    <a:ln w="9525">
                      <a:noFill/>
                    </a:ln>
                  </pic:spPr>
                </pic:pic>
              </a:graphicData>
            </a:graphic>
          </wp:inline>
        </w:drawing>
      </w:r>
    </w:p>
    <w:p>
      <w:pPr>
        <w:pStyle w:val="18"/>
        <w:jc w:val="center"/>
        <w:rPr>
          <w:b/>
          <w:bCs/>
        </w:rPr>
      </w:pPr>
      <w:r>
        <w:rPr>
          <w:b/>
          <w:bCs/>
        </w:rPr>
        <w:t xml:space="preserve">Figure 3.2: User Interface in Virtual Reality </w:t>
      </w:r>
      <w:commentRangeStart w:id="7"/>
      <w:commentRangeStart w:id="8"/>
      <w:commentRangeStart w:id="9"/>
      <w:r>
        <w:rPr>
          <w:b/>
          <w:bCs/>
        </w:rPr>
        <w:t>Virtualization</w:t>
      </w:r>
      <w:commentRangeEnd w:id="7"/>
      <w:r>
        <w:rPr>
          <w:rStyle w:val="8"/>
          <w:rFonts w:asciiTheme="minorHAnsi" w:hAnsiTheme="minorHAnsi" w:cstheme="minorBidi"/>
        </w:rPr>
        <w:commentReference w:id="7"/>
      </w:r>
      <w:commentRangeEnd w:id="8"/>
      <w:r>
        <w:commentReference w:id="8"/>
      </w:r>
      <w:commentRangeEnd w:id="9"/>
      <w:r>
        <w:commentReference w:id="9"/>
      </w:r>
    </w:p>
    <w:p>
      <w:pPr>
        <w:pStyle w:val="13"/>
        <w:jc w:val="both"/>
        <w:rPr>
          <w:rFonts w:ascii="Bookman Old Style" w:hAnsi="Bookman Old Style" w:cs="Bookman Old Style"/>
        </w:rPr>
      </w:pPr>
      <w:r>
        <w:rPr>
          <w:rFonts w:ascii="Bookman Old Style" w:hAnsi="Bookman Old Style" w:cs="Bookman Old Style"/>
        </w:rPr>
        <w:t xml:space="preserve">Working with user interfaces in virtual reality (VR) is a </w:t>
      </w:r>
      <w:r>
        <w:rPr>
          <w:rFonts w:ascii="Bookman Old Style" w:hAnsi="Bookman Old Style" w:cs="Bookman Old Style"/>
          <w:b/>
          <w:bCs/>
        </w:rPr>
        <w:t>complex and multifaceted task</w:t>
      </w:r>
      <w:r>
        <w:rPr>
          <w:rFonts w:ascii="Bookman Old Style" w:hAnsi="Bookman Old Style" w:cs="Bookman Old Style"/>
        </w:rPr>
        <w:t xml:space="preserve"> that requires a deep understanding of both traditional user-interface design principles and the unique challenges and opportunities presented by the VR medium. Unlike traditional 2D interfaces, VR interfaces must be designed to work in a fully </w:t>
      </w:r>
      <w:r>
        <w:rPr>
          <w:rFonts w:ascii="Bookman Old Style" w:hAnsi="Bookman Old Style" w:cs="Bookman Old Style"/>
          <w:b/>
          <w:bCs/>
        </w:rPr>
        <w:t xml:space="preserve">immersive environment </w:t>
      </w:r>
      <w:r>
        <w:rPr>
          <w:rFonts w:ascii="Bookman Old Style" w:hAnsi="Bookman Old Style" w:cs="Bookman Old Style"/>
        </w:rPr>
        <w:t>where users are free to move their head and hands in 3D space. This means that designers must create interfaces that are intuitive and easy to use, while also being visually engaging and fitting seamlessly into the VR experience.</w:t>
      </w:r>
    </w:p>
    <w:p>
      <w:pPr>
        <w:pStyle w:val="13"/>
        <w:jc w:val="both"/>
        <w:rPr>
          <w:rFonts w:ascii="Bookman Old Style" w:hAnsi="Bookman Old Style" w:cs="Bookman Old Style"/>
        </w:rPr>
      </w:pPr>
      <w:r>
        <w:rPr>
          <w:rFonts w:ascii="Bookman Old Style" w:hAnsi="Bookman Old Style" w:cs="Bookman Old Style"/>
        </w:rPr>
        <w:t>One of the key considerations when designing VR interfaces is</w:t>
      </w:r>
      <w:r>
        <w:rPr>
          <w:rFonts w:ascii="Bookman Old Style" w:hAnsi="Bookman Old Style" w:cs="Bookman Old Style"/>
          <w:b/>
          <w:bCs/>
        </w:rPr>
        <w:t xml:space="preserve"> depth perception</w:t>
      </w:r>
      <w:ins w:id="28" w:author="asus" w:date="2023-04-22T18:55:00Z">
        <w:r>
          <w:rPr>
            <w:rFonts w:ascii="Bookman Old Style" w:hAnsi="Bookman Old Style" w:cs="Bookman Old Style"/>
            <w:b/>
            <w:bCs/>
          </w:rPr>
          <w:t xml:space="preserve"> </w:t>
        </w:r>
      </w:ins>
      <w:ins w:id="29" w:author="asus" w:date="2023-04-22T18:55:00Z">
        <w:r>
          <w:rPr>
            <w:rFonts w:ascii="Bookman Old Style" w:hAnsi="Bookman Old Style" w:cs="Bookman Old Style"/>
            <w:b w:val="0"/>
            <w:bCs w:val="0"/>
            <w:rPrChange w:id="30" w:author="asus" w:date="2023-04-22T18:56:00Z">
              <w:rPr>
                <w:rFonts w:ascii="Bookman Old Style" w:hAnsi="Bookman Old Style" w:cs="Bookman Old Style"/>
                <w:b/>
                <w:bCs/>
              </w:rPr>
            </w:rPrChange>
          </w:rPr>
          <w:t>(Figure 3.2)</w:t>
        </w:r>
      </w:ins>
      <w:r>
        <w:rPr>
          <w:rFonts w:ascii="Bookman Old Style" w:hAnsi="Bookman Old Style" w:cs="Bookman Old Style"/>
          <w:b w:val="0"/>
          <w:bCs w:val="0"/>
          <w:rPrChange w:id="31" w:author="asus" w:date="2023-04-22T18:56:00Z">
            <w:rPr>
              <w:rFonts w:ascii="Bookman Old Style" w:hAnsi="Bookman Old Style" w:cs="Bookman Old Style"/>
              <w:b/>
              <w:bCs/>
            </w:rPr>
          </w:rPrChange>
        </w:rPr>
        <w:t>.</w:t>
      </w:r>
      <w:r>
        <w:rPr>
          <w:rFonts w:ascii="Bookman Old Style" w:hAnsi="Bookman Old Style" w:cs="Bookman Old Style"/>
          <w:b/>
          <w:bCs/>
        </w:rPr>
        <w:t xml:space="preserve"> </w:t>
      </w:r>
      <w:r>
        <w:rPr>
          <w:rFonts w:ascii="Bookman Old Style" w:hAnsi="Bookman Old Style" w:cs="Bookman Old Style"/>
        </w:rPr>
        <w:t xml:space="preserve">In a traditional 2D interface, objects appear on a flat screen, and the user perceives depth through perspective cues. However, in VR, objects have actual depth and </w:t>
      </w:r>
      <w:r>
        <w:rPr>
          <w:rFonts w:ascii="Bookman Old Style" w:hAnsi="Bookman Old Style" w:cs="Bookman Old Style"/>
          <w:b/>
          <w:bCs/>
        </w:rPr>
        <w:t xml:space="preserve">occupy a 3D space, </w:t>
      </w:r>
      <w:r>
        <w:rPr>
          <w:rFonts w:ascii="Bookman Old Style" w:hAnsi="Bookman Old Style" w:cs="Bookman Old Style"/>
        </w:rPr>
        <w:t xml:space="preserve">which can make it challenging to create interfaces that are easy to navigate and understand. Designers must carefully consider the placement and </w:t>
      </w:r>
      <w:r>
        <w:rPr>
          <w:rFonts w:ascii="Bookman Old Style" w:hAnsi="Bookman Old Style" w:cs="Bookman Old Style"/>
          <w:b/>
          <w:bCs/>
        </w:rPr>
        <w:t>orientation of interface elements</w:t>
      </w:r>
      <w:r>
        <w:rPr>
          <w:rFonts w:ascii="Bookman Old Style" w:hAnsi="Bookman Old Style" w:cs="Bookman Old Style"/>
        </w:rPr>
        <w:t>, such as buttons and menus, to ensure that they are visible and easy to interact with.</w:t>
      </w:r>
    </w:p>
    <w:p>
      <w:pPr>
        <w:pStyle w:val="13"/>
        <w:jc w:val="center"/>
        <w:rPr>
          <w:rFonts w:ascii="Bookman Old Style" w:hAnsi="Bookman Old Style" w:cs="Bookman Old Style"/>
        </w:rPr>
      </w:pPr>
      <w:commentRangeStart w:id="10"/>
      <w:commentRangeStart w:id="11"/>
      <w:commentRangeStart w:id="12"/>
      <w:r>
        <w:rPr>
          <w:rStyle w:val="8"/>
          <w:rFonts w:asciiTheme="minorHAnsi" w:hAnsiTheme="minorHAnsi" w:eastAsiaTheme="minorEastAsia" w:cstheme="minorBidi"/>
        </w:rPr>
        <w:commentReference w:id="10"/>
      </w:r>
      <w:commentRangeEnd w:id="10"/>
      <w:commentRangeEnd w:id="11"/>
      <w:r>
        <w:commentReference w:id="11"/>
      </w:r>
      <w:commentRangeEnd w:id="12"/>
      <w:r>
        <w:commentReference w:id="12"/>
      </w:r>
      <w:r>
        <w:rPr>
          <w:rFonts w:ascii="Bookman Old Style" w:hAnsi="Bookman Old Style" w:cs="Bookman Old Style"/>
          <w:lang w:val="en-IN" w:eastAsia="en-IN"/>
        </w:rPr>
        <w:drawing>
          <wp:inline distT="0" distB="0" distL="114300" distR="114300">
            <wp:extent cx="5261610" cy="2934970"/>
            <wp:effectExtent l="0" t="0" r="15240" b="17780"/>
            <wp:docPr id="9" name="Picture 9" descr="81cd11c7-60a8-4de8-b354-8e7aa62a31f0_00_Course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81cd11c7-60a8-4de8-b354-8e7aa62a31f0_00_Course_Image"/>
                    <pic:cNvPicPr>
                      <a:picLocks noChangeAspect="1"/>
                    </pic:cNvPicPr>
                  </pic:nvPicPr>
                  <pic:blipFill>
                    <a:blip r:embed="rId9"/>
                    <a:stretch>
                      <a:fillRect/>
                    </a:stretch>
                  </pic:blipFill>
                  <pic:spPr>
                    <a:xfrm>
                      <a:off x="0" y="0"/>
                      <a:ext cx="5261610" cy="2934970"/>
                    </a:xfrm>
                    <a:prstGeom prst="rect">
                      <a:avLst/>
                    </a:prstGeom>
                  </pic:spPr>
                </pic:pic>
              </a:graphicData>
            </a:graphic>
          </wp:inline>
        </w:drawing>
      </w:r>
    </w:p>
    <w:p>
      <w:pPr>
        <w:pStyle w:val="13"/>
        <w:jc w:val="center"/>
        <w:rPr>
          <w:rFonts w:ascii="Bookman Old Style" w:hAnsi="Bookman Old Style" w:cs="Bookman Old Style"/>
          <w:b/>
          <w:bCs/>
        </w:rPr>
      </w:pPr>
      <w:r>
        <w:rPr>
          <w:rFonts w:ascii="Bookman Old Style" w:hAnsi="Bookman Old Style" w:cs="Bookman Old Style"/>
          <w:b/>
          <w:bCs/>
        </w:rPr>
        <w:t xml:space="preserve">Figure 3.3: User Interface and Virtual Reality in Virtual </w:t>
      </w:r>
      <w:commentRangeStart w:id="13"/>
      <w:commentRangeStart w:id="14"/>
      <w:r>
        <w:rPr>
          <w:rFonts w:ascii="Bookman Old Style" w:hAnsi="Bookman Old Style" w:cs="Bookman Old Style"/>
          <w:b/>
          <w:bCs/>
        </w:rPr>
        <w:t>Space</w:t>
      </w:r>
      <w:commentRangeEnd w:id="13"/>
      <w:r>
        <w:rPr>
          <w:rStyle w:val="8"/>
          <w:rFonts w:asciiTheme="minorHAnsi" w:hAnsiTheme="minorHAnsi" w:eastAsiaTheme="minorEastAsia" w:cstheme="minorBidi"/>
        </w:rPr>
        <w:commentReference w:id="13"/>
      </w:r>
      <w:commentRangeEnd w:id="14"/>
      <w:r>
        <w:commentReference w:id="14"/>
      </w:r>
    </w:p>
    <w:p>
      <w:pPr>
        <w:pStyle w:val="13"/>
        <w:jc w:val="both"/>
        <w:rPr>
          <w:rFonts w:ascii="Bookman Old Style" w:hAnsi="Bookman Old Style" w:cs="Bookman Old Style"/>
        </w:rPr>
      </w:pPr>
      <w:r>
        <w:rPr>
          <w:rFonts w:ascii="Bookman Old Style" w:hAnsi="Bookman Old Style" w:cs="Bookman Old Style"/>
        </w:rPr>
        <w:t xml:space="preserve">Another important consideration is scale. In VR, objects can appear </w:t>
      </w:r>
      <w:r>
        <w:rPr>
          <w:rFonts w:ascii="Bookman Old Style" w:hAnsi="Bookman Old Style" w:cs="Bookman Old Style"/>
          <w:b/>
          <w:bCs/>
        </w:rPr>
        <w:t>much larger or smaller than they would in the real world</w:t>
      </w:r>
      <w:r>
        <w:rPr>
          <w:rFonts w:ascii="Bookman Old Style" w:hAnsi="Bookman Old Style" w:cs="Bookman Old Style"/>
        </w:rPr>
        <w:t>, which can be disorienting for users. Designers must ensure that interface elements are appropriately sized and scaled to avoid confusion or discomfort.</w:t>
      </w:r>
    </w:p>
    <w:p>
      <w:pPr>
        <w:pStyle w:val="13"/>
        <w:jc w:val="both"/>
        <w:rPr>
          <w:rFonts w:ascii="Bookman Old Style" w:hAnsi="Bookman Old Style" w:cs="Bookman Old Style"/>
        </w:rPr>
      </w:pPr>
      <w:r>
        <w:rPr>
          <w:rFonts w:ascii="Bookman Old Style" w:hAnsi="Bookman Old Style" w:cs="Bookman Old Style"/>
        </w:rPr>
        <w:t xml:space="preserve">Interaction mechanics are also a crucial consideration when designing VR interfaces. Unlike traditional interfaces, where users interact with objects using a mouse or touch screen, VR interfaces require users to use their </w:t>
      </w:r>
      <w:r>
        <w:rPr>
          <w:rFonts w:ascii="Bookman Old Style" w:hAnsi="Bookman Old Style" w:cs="Bookman Old Style"/>
          <w:b/>
          <w:bCs/>
        </w:rPr>
        <w:t>hands or a controller to interact</w:t>
      </w:r>
      <w:r>
        <w:rPr>
          <w:rFonts w:ascii="Bookman Old Style" w:hAnsi="Bookman Old Style" w:cs="Bookman Old Style"/>
        </w:rPr>
        <w:t xml:space="preserve"> with objects in 3D space</w:t>
      </w:r>
      <w:ins w:id="32" w:author="asus" w:date="2023-04-22T18:55:00Z">
        <w:r>
          <w:rPr>
            <w:rFonts w:ascii="Bookman Old Style" w:hAnsi="Bookman Old Style" w:cs="Bookman Old Style"/>
          </w:rPr>
          <w:t>(Figure 3.3)</w:t>
        </w:r>
      </w:ins>
      <w:r>
        <w:rPr>
          <w:rFonts w:ascii="Bookman Old Style" w:hAnsi="Bookman Old Style" w:cs="Bookman Old Style"/>
        </w:rPr>
        <w:t>. Designers must carefully consider the mechanics of user interaction, including how users will select and manipulate objects, to ensure that the interface is both intuitive and easy to use.</w:t>
      </w:r>
    </w:p>
    <w:p>
      <w:pPr>
        <w:pStyle w:val="13"/>
        <w:jc w:val="both"/>
        <w:rPr>
          <w:rFonts w:ascii="Bookman Old Style" w:hAnsi="Bookman Old Style" w:cs="Bookman Old Style"/>
        </w:rPr>
      </w:pPr>
      <w:r>
        <w:rPr>
          <w:rFonts w:ascii="Bookman Old Style" w:hAnsi="Bookman Old Style" w:cs="Bookman Old Style"/>
        </w:rPr>
        <w:t>Overall, working with user interfaces in VR requires a deep understanding of the</w:t>
      </w:r>
      <w:r>
        <w:rPr>
          <w:rFonts w:ascii="Bookman Old Style" w:hAnsi="Bookman Old Style" w:cs="Bookman Old Style"/>
          <w:b/>
          <w:bCs/>
        </w:rPr>
        <w:t xml:space="preserve"> unique constraints and possibilities</w:t>
      </w:r>
      <w:r>
        <w:rPr>
          <w:rFonts w:ascii="Bookman Old Style" w:hAnsi="Bookman Old Style" w:cs="Bookman Old Style"/>
        </w:rPr>
        <w:t xml:space="preserve"> of the medium, as well as a willingness to experiment and iterate to create interfaces that are both functional and enjoyable to use. With careful planning and design, VR interfaces can enhance the immersive experience of virtual reality and make it more accessible to a wider range of users.</w:t>
      </w:r>
    </w:p>
    <w:p>
      <w:pPr>
        <w:jc w:val="left"/>
        <w:rPr>
          <w:ins w:id="34" w:author="Shilpa" w:date="2023-04-16T16:41:00Z"/>
          <w:rFonts w:ascii="Twentieth Century" w:hAnsi="Twentieth Century" w:eastAsia="Twentieth Century" w:cs="Twentieth Century"/>
          <w:color w:val="2E75B5"/>
          <w:sz w:val="44"/>
          <w:szCs w:val="44"/>
        </w:rPr>
        <w:pPrChange w:id="33" w:author="Shilpa" w:date="2023-04-16T16:41:00Z">
          <w:pPr>
            <w:jc w:val="both"/>
          </w:pPr>
        </w:pPrChange>
      </w:pPr>
      <w:ins w:id="35" w:author="Shilpa" w:date="2023-04-16T16:41:00Z">
        <w:r>
          <w:rPr>
            <w:rFonts w:ascii="Twentieth Century" w:hAnsi="Twentieth Century" w:eastAsia="Twentieth Century" w:cs="Twentieth Century"/>
            <w:color w:val="2E75B5"/>
            <w:sz w:val="44"/>
            <w:szCs w:val="44"/>
          </w:rPr>
          <w:br w:type="page"/>
        </w:r>
      </w:ins>
    </w:p>
    <w:p>
      <w:pPr>
        <w:jc w:val="both"/>
        <w:rPr>
          <w:rFonts w:ascii="Twentieth Century" w:hAnsi="Twentieth Century" w:eastAsia="Twentieth Century" w:cs="Twentieth Century"/>
          <w:color w:val="2E75B5"/>
          <w:sz w:val="44"/>
          <w:szCs w:val="44"/>
        </w:rPr>
      </w:pPr>
      <w:r>
        <w:rPr>
          <w:rFonts w:ascii="Twentieth Century" w:hAnsi="Twentieth Century" w:eastAsia="Twentieth Century" w:cs="Twentieth Century"/>
          <w:color w:val="2E75B5"/>
          <w:sz w:val="44"/>
          <w:szCs w:val="44"/>
        </w:rPr>
        <w:t>3.3 Best Practices of UI in VR</w:t>
      </w:r>
    </w:p>
    <w:p>
      <w:pPr>
        <w:jc w:val="both"/>
        <w:rPr>
          <w:rFonts w:ascii="Twentieth Century" w:hAnsi="Twentieth Century" w:eastAsia="Twentieth Century" w:cs="Twentieth Century"/>
          <w:color w:val="2E75B5"/>
          <w:sz w:val="44"/>
          <w:szCs w:val="44"/>
        </w:rPr>
      </w:pPr>
    </w:p>
    <w:p>
      <w:pPr>
        <w:jc w:val="center"/>
        <w:rPr>
          <w:rFonts w:ascii="Twentieth Century" w:hAnsi="Twentieth Century" w:eastAsia="Twentieth Century" w:cs="Twentieth Century"/>
          <w:color w:val="2E75B5"/>
          <w:sz w:val="44"/>
          <w:szCs w:val="44"/>
        </w:rPr>
      </w:pPr>
      <w:r>
        <w:rPr>
          <w:rFonts w:ascii="Twentieth Century" w:hAnsi="Twentieth Century" w:eastAsia="Twentieth Century" w:cs="Twentieth Century"/>
          <w:color w:val="2E75B5"/>
          <w:sz w:val="44"/>
          <w:szCs w:val="44"/>
          <w:lang w:val="en-IN" w:eastAsia="en-IN"/>
        </w:rPr>
        <w:drawing>
          <wp:inline distT="0" distB="0" distL="114300" distR="114300">
            <wp:extent cx="5756275" cy="2710815"/>
            <wp:effectExtent l="0" t="0" r="4445" b="1905"/>
            <wp:docPr id="10" name="Picture 10" descr="j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jiux"/>
                    <pic:cNvPicPr>
                      <a:picLocks noChangeAspect="1"/>
                    </pic:cNvPicPr>
                  </pic:nvPicPr>
                  <pic:blipFill>
                    <a:blip r:embed="rId10"/>
                    <a:stretch>
                      <a:fillRect/>
                    </a:stretch>
                  </pic:blipFill>
                  <pic:spPr>
                    <a:xfrm>
                      <a:off x="0" y="0"/>
                      <a:ext cx="5756275" cy="2710815"/>
                    </a:xfrm>
                    <a:prstGeom prst="rect">
                      <a:avLst/>
                    </a:prstGeom>
                  </pic:spPr>
                </pic:pic>
              </a:graphicData>
            </a:graphic>
          </wp:inline>
        </w:drawing>
      </w:r>
    </w:p>
    <w:p>
      <w:pPr>
        <w:jc w:val="center"/>
        <w:rPr>
          <w:rFonts w:ascii="Bookman Old Style" w:hAnsi="Bookman Old Style" w:cs="Bookman Old Style"/>
          <w:b/>
          <w:bCs/>
          <w:sz w:val="24"/>
          <w:szCs w:val="24"/>
        </w:rPr>
      </w:pPr>
      <w:r>
        <w:rPr>
          <w:rFonts w:ascii="Bookman Old Style" w:hAnsi="Bookman Old Style" w:cs="Bookman Old Style"/>
          <w:b/>
          <w:bCs/>
          <w:sz w:val="24"/>
          <w:szCs w:val="24"/>
        </w:rPr>
        <w:t>Figure 3.4: User Interface in Virtual Reality</w:t>
      </w:r>
    </w:p>
    <w:p>
      <w:pPr>
        <w:jc w:val="both"/>
      </w:pPr>
    </w:p>
    <w:p>
      <w:pPr>
        <w:pStyle w:val="13"/>
        <w:jc w:val="both"/>
      </w:pPr>
      <w:r>
        <w:rPr>
          <w:rFonts w:ascii="Bookman Old Style" w:hAnsi="Bookman Old Style" w:cs="Bookman Old Style"/>
        </w:rPr>
        <w:t xml:space="preserve">Here are </w:t>
      </w:r>
      <w:r>
        <w:rPr>
          <w:rFonts w:ascii="Bookman Old Style" w:hAnsi="Bookman Old Style" w:cs="Bookman Old Style"/>
          <w:b/>
          <w:bCs/>
        </w:rPr>
        <w:t xml:space="preserve">some specific rules </w:t>
      </w:r>
      <w:r>
        <w:rPr>
          <w:rFonts w:ascii="Bookman Old Style" w:hAnsi="Bookman Old Style" w:cs="Bookman Old Style"/>
        </w:rPr>
        <w:t>and best practices to keep in mind when designing UI/UX for VR in Unity:</w:t>
      </w:r>
    </w:p>
    <w:p>
      <w:pPr>
        <w:pStyle w:val="13"/>
        <w:numPr>
          <w:ilvl w:val="0"/>
          <w:numId w:val="1"/>
          <w:ins w:id="37" w:author="Shilpa" w:date="2023-04-16T16:42:00Z"/>
        </w:numPr>
        <w:jc w:val="both"/>
        <w:rPr>
          <w:b/>
          <w:bCs/>
        </w:rPr>
        <w:pPrChange w:id="36" w:author="Shilpa" w:date="2023-04-16T16:42:00Z">
          <w:pPr>
            <w:pStyle w:val="13"/>
            <w:numPr>
              <w:ilvl w:val="0"/>
              <w:numId w:val="1"/>
            </w:numPr>
            <w:jc w:val="both"/>
          </w:pPr>
        </w:pPrChange>
      </w:pPr>
      <w:r>
        <w:rPr>
          <w:rFonts w:ascii="Bookman Old Style" w:hAnsi="Bookman Old Style" w:cs="Bookman Old Style"/>
          <w:b/>
          <w:bCs/>
        </w:rPr>
        <w:t>Keep it aligned with the 3D environment</w:t>
      </w:r>
      <w:r>
        <w:rPr>
          <w:rFonts w:ascii="Bookman Old Style" w:hAnsi="Bookman Old Style" w:cs="Bookman Old Style"/>
        </w:rPr>
        <w:t xml:space="preserve">: The UI should be integrated seamlessly into the 3D environment and designed to blend with the surrounding objects. Use the same design language and style as the 3D environment to create a cohesive experience. </w:t>
      </w:r>
    </w:p>
    <w:p>
      <w:pPr>
        <w:pStyle w:val="13"/>
        <w:numPr>
          <w:ilvl w:val="0"/>
          <w:numId w:val="1"/>
        </w:numPr>
        <w:jc w:val="both"/>
        <w:rPr>
          <w:del w:id="38" w:author="Shilpa" w:date="2023-04-16T16:42:00Z"/>
          <w:b/>
          <w:bCs/>
        </w:rPr>
      </w:pPr>
      <w:r>
        <w:rPr>
          <w:rFonts w:ascii="Bookman Old Style" w:hAnsi="Bookman Old Style"/>
          <w:b/>
          <w:bCs/>
        </w:rPr>
        <w:t>Design for natural interactions</w:t>
      </w:r>
      <w:r>
        <w:rPr>
          <w:rFonts w:ascii="Bookman Old Style" w:hAnsi="Bookman Old Style"/>
        </w:rPr>
        <w:t>: Use Unity's VR tools and features, such as hand-tracking and controller input, to create natural and intuitive interactions. Design the UI to be responsive to the user's physical movements and gestures.</w:t>
      </w:r>
      <w:r>
        <w:rPr>
          <w:rFonts w:ascii="Bookman Old Style" w:hAnsi="Bookman Old Style"/>
          <w:b/>
          <w:bCs/>
        </w:rPr>
        <w:t xml:space="preserve"> </w:t>
      </w:r>
      <w:r>
        <w:rPr>
          <w:rFonts w:ascii="Bookman Old Style" w:hAnsi="Bookman Old Style"/>
          <w:bCs/>
        </w:rPr>
        <w:t>Figure 3.5 shows UI of VR made in Unity.</w:t>
      </w:r>
    </w:p>
    <w:p>
      <w:pPr>
        <w:pStyle w:val="13"/>
        <w:numPr>
          <w:ilvl w:val="0"/>
          <w:numId w:val="1"/>
        </w:numPr>
        <w:jc w:val="both"/>
        <w:rPr>
          <w:rFonts w:ascii="Bookman Old Style" w:hAnsi="Bookman Old Style" w:cs="Bookman Old Style"/>
        </w:rPr>
        <w:pPrChange w:id="39" w:author="Shilpa" w:date="2023-04-16T16:42:00Z">
          <w:pPr>
            <w:pStyle w:val="13"/>
            <w:jc w:val="both"/>
          </w:pPr>
        </w:pPrChange>
      </w:pPr>
      <w:del w:id="40" w:author="Shilpa" w:date="2023-04-16T16:42:00Z">
        <w:r>
          <w:rPr>
            <w:rFonts w:ascii="Bookman Old Style" w:hAnsi="Bookman Old Style" w:cs="Bookman Old Style"/>
          </w:rPr>
          <w:delText>.</w:delText>
        </w:r>
      </w:del>
    </w:p>
    <w:p>
      <w:pPr>
        <w:pStyle w:val="13"/>
        <w:ind w:left="720"/>
        <w:jc w:val="center"/>
        <w:rPr>
          <w:rFonts w:ascii="Bookman Old Style" w:hAnsi="Bookman Old Style" w:cs="Bookman Old Style"/>
        </w:rPr>
      </w:pPr>
      <w:r>
        <w:rPr>
          <w:rFonts w:ascii="Bookman Old Style" w:hAnsi="Bookman Old Style" w:cs="Bookman Old Style"/>
          <w:lang w:val="en-IN" w:eastAsia="en-IN"/>
        </w:rPr>
        <w:drawing>
          <wp:inline distT="0" distB="0" distL="114300" distR="114300">
            <wp:extent cx="5215890" cy="5001260"/>
            <wp:effectExtent l="0" t="0" r="11430" b="12700"/>
            <wp:docPr id="11" name="Picture 11" descr="Screenshot 2023-04-10 00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3-04-10 002411"/>
                    <pic:cNvPicPr>
                      <a:picLocks noChangeAspect="1"/>
                    </pic:cNvPicPr>
                  </pic:nvPicPr>
                  <pic:blipFill>
                    <a:blip r:embed="rId11"/>
                    <a:stretch>
                      <a:fillRect/>
                    </a:stretch>
                  </pic:blipFill>
                  <pic:spPr>
                    <a:xfrm>
                      <a:off x="0" y="0"/>
                      <a:ext cx="5215890" cy="5001260"/>
                    </a:xfrm>
                    <a:prstGeom prst="rect">
                      <a:avLst/>
                    </a:prstGeom>
                  </pic:spPr>
                </pic:pic>
              </a:graphicData>
            </a:graphic>
          </wp:inline>
        </w:drawing>
      </w:r>
    </w:p>
    <w:p>
      <w:pPr>
        <w:pStyle w:val="18"/>
        <w:jc w:val="center"/>
        <w:rPr>
          <w:b/>
          <w:bCs/>
        </w:rPr>
      </w:pPr>
      <w:r>
        <w:rPr>
          <w:b/>
          <w:bCs/>
        </w:rPr>
        <w:t>Figure 3.5: User Interface of Virtual Reality Made in Unity</w:t>
      </w:r>
    </w:p>
    <w:p>
      <w:pPr>
        <w:pStyle w:val="13"/>
        <w:numPr>
          <w:ilvl w:val="0"/>
          <w:numId w:val="1"/>
        </w:numPr>
        <w:ind w:left="720"/>
        <w:jc w:val="both"/>
        <w:rPr>
          <w:rFonts w:ascii="Bookman Old Style" w:hAnsi="Bookman Old Style" w:cs="Bookman Old Style"/>
        </w:rPr>
      </w:pPr>
      <w:r>
        <w:rPr>
          <w:rFonts w:ascii="Bookman Old Style" w:hAnsi="Bookman Old Style" w:cs="Bookman Old Style"/>
          <w:b/>
          <w:bCs/>
        </w:rPr>
        <w:t>Consider the user’s field of view</w:t>
      </w:r>
      <w:r>
        <w:rPr>
          <w:rFonts w:ascii="Bookman Old Style" w:hAnsi="Bookman Old Style" w:cs="Bookman Old Style"/>
        </w:rPr>
        <w:t>: In VR, the user’s field of view is limited by the VR headset. Design the UI to be easily visible and accessible within the user's field of view, without requiring them to turn their head too much.</w:t>
      </w:r>
    </w:p>
    <w:p>
      <w:pPr>
        <w:pStyle w:val="13"/>
        <w:ind w:left="720"/>
        <w:jc w:val="both"/>
        <w:rPr>
          <w:rFonts w:ascii="Bookman Old Style" w:hAnsi="Bookman Old Style" w:cs="Bookman Old Style"/>
        </w:rPr>
      </w:pPr>
      <w:r>
        <w:rPr>
          <w:rFonts w:ascii="Bookman Old Style" w:hAnsi="Bookman Old Style" w:cs="Bookman Old Style"/>
        </w:rPr>
        <w:t>4.</w:t>
      </w:r>
      <w:r>
        <w:rPr>
          <w:rFonts w:ascii="Bookman Old Style" w:hAnsi="Bookman Old Style" w:cs="Bookman Old Style"/>
          <w:b/>
          <w:bCs/>
        </w:rPr>
        <w:t xml:space="preserve"> Use appropriate sizing and spacing:</w:t>
      </w:r>
      <w:r>
        <w:rPr>
          <w:rFonts w:ascii="Bookman Old Style" w:hAnsi="Bookman Old Style" w:cs="Bookman Old Style"/>
        </w:rPr>
        <w:t xml:space="preserve"> The size and spacing of UI elements should be designed to be comfortable and readable in VR. Text should be large enough to read comfortably, and buttons should be spaced far enough to avoid accidental clicks.</w:t>
      </w:r>
    </w:p>
    <w:p>
      <w:pPr>
        <w:pStyle w:val="13"/>
        <w:numPr>
          <w:ilvl w:val="0"/>
          <w:numId w:val="2"/>
        </w:numPr>
        <w:ind w:left="720"/>
        <w:jc w:val="both"/>
        <w:rPr>
          <w:rFonts w:ascii="Bookman Old Style" w:hAnsi="Bookman Old Style" w:cs="Bookman Old Style"/>
        </w:rPr>
      </w:pPr>
      <w:r>
        <w:rPr>
          <w:rFonts w:ascii="Bookman Old Style" w:hAnsi="Bookman Old Style" w:cs="Bookman Old Style"/>
          <w:b/>
          <w:bCs/>
        </w:rPr>
        <w:t xml:space="preserve">Test in VR: </w:t>
      </w:r>
      <w:r>
        <w:rPr>
          <w:rFonts w:ascii="Bookman Old Style" w:hAnsi="Bookman Old Style" w:cs="Bookman Old Style"/>
        </w:rPr>
        <w:t>Test the UI/UX within the VR environment to ensure that it works well and is comfortable to use. Test with a variety of users to get feedback on its usability, comfort, and effectiveness.</w:t>
      </w:r>
    </w:p>
    <w:p>
      <w:pPr>
        <w:pStyle w:val="13"/>
        <w:ind w:left="720"/>
        <w:jc w:val="both"/>
        <w:rPr>
          <w:rFonts w:ascii="Bookman Old Style" w:hAnsi="Bookman Old Style" w:cs="Bookman Old Style"/>
        </w:rPr>
      </w:pPr>
      <w:r>
        <w:rPr>
          <w:rFonts w:ascii="Bookman Old Style" w:hAnsi="Bookman Old Style" w:cs="Bookman Old Style"/>
        </w:rPr>
        <w:t xml:space="preserve">6. </w:t>
      </w:r>
      <w:r>
        <w:rPr>
          <w:rFonts w:ascii="Bookman Old Style" w:hAnsi="Bookman Old Style" w:cs="Bookman Old Style"/>
          <w:b/>
          <w:bCs/>
        </w:rPr>
        <w:t>Use audio and visual feedback</w:t>
      </w:r>
      <w:r>
        <w:rPr>
          <w:rFonts w:ascii="Bookman Old Style" w:hAnsi="Bookman Old Style" w:cs="Bookman Old Style"/>
        </w:rPr>
        <w:t>: Use audio and visual cues to provide feedback to the user on their actions, such as highlighting a button when it is selected or using sound effects to indicate a successful interaction.</w:t>
      </w:r>
    </w:p>
    <w:p>
      <w:pPr>
        <w:pStyle w:val="13"/>
        <w:ind w:left="720"/>
        <w:jc w:val="both"/>
        <w:rPr>
          <w:rFonts w:ascii="Bookman Old Style" w:hAnsi="Bookman Old Style" w:cs="Bookman Old Style"/>
        </w:rPr>
      </w:pPr>
      <w:r>
        <w:rPr>
          <w:rFonts w:ascii="Bookman Old Style" w:hAnsi="Bookman Old Style" w:cs="Bookman Old Style"/>
        </w:rPr>
        <w:t xml:space="preserve">7. </w:t>
      </w:r>
      <w:r>
        <w:rPr>
          <w:rFonts w:ascii="Bookman Old Style" w:hAnsi="Bookman Old Style" w:cs="Bookman Old Style"/>
          <w:b/>
          <w:bCs/>
        </w:rPr>
        <w:t xml:space="preserve">Optimize for performance: </w:t>
      </w:r>
      <w:r>
        <w:rPr>
          <w:rFonts w:ascii="Bookman Old Style" w:hAnsi="Bookman Old Style" w:cs="Bookman Old Style"/>
        </w:rPr>
        <w:t>VR applications can be demanding on system resources. Design the UI/UX to be efficient and optimized for performance to ensure a smooth and responsive experience.</w:t>
      </w:r>
    </w:p>
    <w:p>
      <w:pPr>
        <w:pStyle w:val="13"/>
        <w:jc w:val="both"/>
        <w:rPr>
          <w:rFonts w:ascii="Bookman Old Style" w:hAnsi="Bookman Old Style" w:cs="Bookman Old Style"/>
        </w:rPr>
      </w:pPr>
      <w:r>
        <w:rPr>
          <w:rFonts w:ascii="Bookman Old Style" w:hAnsi="Bookman Old Style" w:cs="Bookman Old Style"/>
        </w:rPr>
        <w:t>By following these rules and best practices, designers can create effective and engaging UI/UX for VR in Unity that are intuitive, comfortable, and seamlessly integrated into the virtual environment.</w:t>
      </w:r>
    </w:p>
    <w:p>
      <w:pPr>
        <w:pStyle w:val="26"/>
        <w:ind w:left="851" w:hanging="851"/>
        <w:jc w:val="both"/>
        <w:pPrChange w:id="41" w:author="asus" w:date="2023-04-22T19:16:00Z">
          <w:pPr>
            <w:ind w:left="851" w:hanging="851"/>
            <w:jc w:val="both"/>
          </w:pPr>
        </w:pPrChange>
      </w:pPr>
      <w:r>
        <w:t>3.4 Setting Up User Interface in Virtual Reality</w:t>
      </w:r>
    </w:p>
    <w:p>
      <w:pPr>
        <w:jc w:val="both"/>
        <w:rPr>
          <w:rFonts w:ascii="Twentieth Century" w:hAnsi="Twentieth Century" w:eastAsia="Twentieth Century" w:cs="Twentieth Century"/>
          <w:color w:val="2E75B5"/>
          <w:sz w:val="44"/>
          <w:szCs w:val="44"/>
        </w:rPr>
      </w:pPr>
    </w:p>
    <w:p>
      <w:pPr>
        <w:jc w:val="both"/>
        <w:rPr>
          <w:rFonts w:ascii="Bookman Old Style" w:hAnsi="Bookman Old Style" w:cs="Bookman Old Style"/>
          <w:sz w:val="24"/>
          <w:szCs w:val="24"/>
        </w:rPr>
      </w:pPr>
      <w:r>
        <w:rPr>
          <w:rFonts w:ascii="Bookman Old Style" w:hAnsi="Bookman Old Style" w:cs="Bookman Old Style"/>
          <w:b/>
          <w:bCs/>
          <w:sz w:val="24"/>
          <w:szCs w:val="24"/>
        </w:rPr>
        <w:t>Step 1</w:t>
      </w:r>
      <w:r>
        <w:rPr>
          <w:rFonts w:ascii="Bookman Old Style" w:hAnsi="Bookman Old Style" w:cs="Bookman Old Style"/>
          <w:sz w:val="24"/>
          <w:szCs w:val="24"/>
        </w:rPr>
        <w:t>:</w:t>
      </w:r>
      <w:r>
        <w:rPr>
          <w:rFonts w:ascii="Bookman Old Style" w:hAnsi="Bookman Old Style" w:cs="Bookman Old Style"/>
          <w:b/>
          <w:bCs/>
          <w:sz w:val="24"/>
          <w:szCs w:val="24"/>
        </w:rPr>
        <w:t xml:space="preserve"> </w:t>
      </w:r>
      <w:r>
        <w:rPr>
          <w:rFonts w:ascii="Bookman Old Style" w:hAnsi="Bookman Old Style" w:cs="Bookman Old Style"/>
          <w:sz w:val="24"/>
          <w:szCs w:val="24"/>
        </w:rPr>
        <w:t>We have installed all the necessary</w:t>
      </w:r>
      <w:r>
        <w:rPr>
          <w:rFonts w:ascii="Bookman Old Style" w:hAnsi="Bookman Old Style" w:cs="Bookman Old Style"/>
          <w:b/>
          <w:bCs/>
          <w:sz w:val="24"/>
          <w:szCs w:val="24"/>
        </w:rPr>
        <w:t xml:space="preserve"> Packages in Unity</w:t>
      </w:r>
      <w:r>
        <w:rPr>
          <w:rFonts w:ascii="Bookman Old Style" w:hAnsi="Bookman Old Style" w:cs="Bookman Old Style"/>
          <w:sz w:val="24"/>
          <w:szCs w:val="24"/>
        </w:rPr>
        <w:t xml:space="preserve"> for Making UI such as </w:t>
      </w:r>
      <w:r>
        <w:rPr>
          <w:rFonts w:ascii="Bookman Old Style" w:hAnsi="Bookman Old Style" w:cs="Bookman Old Style"/>
          <w:b/>
          <w:bCs/>
          <w:sz w:val="24"/>
          <w:szCs w:val="24"/>
        </w:rPr>
        <w:t xml:space="preserve">XR Interaction </w:t>
      </w:r>
      <w:commentRangeStart w:id="15"/>
      <w:commentRangeStart w:id="16"/>
      <w:commentRangeStart w:id="17"/>
      <w:r>
        <w:rPr>
          <w:rFonts w:ascii="Bookman Old Style" w:hAnsi="Bookman Old Style" w:cs="Bookman Old Style"/>
          <w:b/>
          <w:bCs/>
          <w:sz w:val="24"/>
          <w:szCs w:val="24"/>
        </w:rPr>
        <w:t>Toolkit</w:t>
      </w:r>
      <w:commentRangeEnd w:id="15"/>
      <w:r>
        <w:rPr>
          <w:rStyle w:val="8"/>
        </w:rPr>
        <w:commentReference w:id="15"/>
      </w:r>
      <w:commentRangeEnd w:id="16"/>
      <w:r>
        <w:commentReference w:id="16"/>
      </w:r>
      <w:commentRangeEnd w:id="17"/>
      <w:r>
        <w:commentReference w:id="17"/>
      </w:r>
      <w:r>
        <w:rPr>
          <w:rFonts w:ascii="Bookman Old Style" w:hAnsi="Bookman Old Style" w:cs="Bookman Old Style"/>
          <w:b/>
          <w:bCs/>
          <w:sz w:val="24"/>
          <w:szCs w:val="24"/>
        </w:rPr>
        <w:t xml:space="preserve"> and</w:t>
      </w:r>
      <w:r>
        <w:rPr>
          <w:rFonts w:ascii="Bookman Old Style" w:hAnsi="Bookman Old Style" w:cs="Bookman Old Style"/>
          <w:sz w:val="24"/>
          <w:szCs w:val="24"/>
        </w:rPr>
        <w:t xml:space="preserve"> </w:t>
      </w:r>
      <w:r>
        <w:rPr>
          <w:rFonts w:ascii="Bookman Old Style" w:hAnsi="Bookman Old Style" w:cs="Bookman Old Style"/>
          <w:b/>
          <w:bCs/>
          <w:sz w:val="24"/>
          <w:szCs w:val="24"/>
        </w:rPr>
        <w:t>Oculus Integration</w:t>
      </w:r>
      <w:ins w:id="42" w:author="asus" w:date="2023-04-22T18:57:00Z">
        <w:r>
          <w:rPr>
            <w:rFonts w:ascii="Bookman Old Style" w:hAnsi="Bookman Old Style" w:cs="Bookman Old Style"/>
            <w:b/>
            <w:bCs/>
            <w:sz w:val="24"/>
            <w:szCs w:val="24"/>
          </w:rPr>
          <w:t xml:space="preserve"> </w:t>
        </w:r>
      </w:ins>
      <w:ins w:id="43" w:author="asus" w:date="2023-04-22T18:57:00Z">
        <w:r>
          <w:rPr>
            <w:rFonts w:ascii="Bookman Old Style" w:hAnsi="Bookman Old Style" w:cs="Bookman Old Style"/>
            <w:b w:val="0"/>
            <w:bCs w:val="0"/>
            <w:sz w:val="24"/>
            <w:szCs w:val="24"/>
            <w:rPrChange w:id="44" w:author="asus" w:date="2023-04-22T18:57:00Z">
              <w:rPr>
                <w:rFonts w:ascii="Bookman Old Style" w:hAnsi="Bookman Old Style" w:cs="Bookman Old Style"/>
                <w:b/>
                <w:bCs/>
                <w:sz w:val="24"/>
                <w:szCs w:val="24"/>
              </w:rPr>
            </w:rPrChange>
          </w:rPr>
          <w:t>Figure 3.6</w:t>
        </w:r>
      </w:ins>
      <w:r>
        <w:rPr>
          <w:rFonts w:ascii="Bookman Old Style" w:hAnsi="Bookman Old Style" w:cs="Bookman Old Style"/>
          <w:sz w:val="24"/>
          <w:szCs w:val="24"/>
        </w:rPr>
        <w:t>.</w:t>
      </w:r>
    </w:p>
    <w:p>
      <w:pPr>
        <w:jc w:val="both"/>
        <w:rPr>
          <w:rFonts w:ascii="Bookman Old Style" w:hAnsi="Bookman Old Style" w:cs="Bookman Old Style"/>
          <w:sz w:val="24"/>
          <w:szCs w:val="24"/>
        </w:rPr>
      </w:pPr>
    </w:p>
    <w:p>
      <w:pPr>
        <w:jc w:val="center"/>
      </w:pPr>
      <w:r>
        <w:rPr>
          <w:lang w:val="en-IN" w:eastAsia="en-IN"/>
        </w:rPr>
        <w:drawing>
          <wp:inline distT="0" distB="0" distL="114300" distR="114300">
            <wp:extent cx="5269865" cy="2139950"/>
            <wp:effectExtent l="0" t="0" r="3175"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2"/>
                    <a:stretch>
                      <a:fillRect/>
                    </a:stretch>
                  </pic:blipFill>
                  <pic:spPr>
                    <a:xfrm>
                      <a:off x="0" y="0"/>
                      <a:ext cx="5269865" cy="2139950"/>
                    </a:xfrm>
                    <a:prstGeom prst="rect">
                      <a:avLst/>
                    </a:prstGeom>
                    <a:noFill/>
                    <a:ln>
                      <a:noFill/>
                    </a:ln>
                  </pic:spPr>
                </pic:pic>
              </a:graphicData>
            </a:graphic>
          </wp:inline>
        </w:drawing>
      </w:r>
    </w:p>
    <w:p>
      <w:pPr>
        <w:pStyle w:val="18"/>
        <w:jc w:val="center"/>
        <w:rPr>
          <w:b/>
          <w:bCs/>
        </w:rPr>
      </w:pPr>
      <w:r>
        <w:rPr>
          <w:b/>
          <w:bCs/>
        </w:rPr>
        <w:t xml:space="preserve">Figure 3.6: Oculus </w:t>
      </w:r>
      <w:commentRangeStart w:id="18"/>
      <w:commentRangeStart w:id="19"/>
      <w:r>
        <w:rPr>
          <w:b/>
          <w:bCs/>
        </w:rPr>
        <w:t>Integration</w:t>
      </w:r>
      <w:commentRangeEnd w:id="18"/>
      <w:r>
        <w:rPr>
          <w:rStyle w:val="8"/>
          <w:rFonts w:asciiTheme="minorHAnsi" w:hAnsiTheme="minorHAnsi" w:cstheme="minorBidi"/>
        </w:rPr>
        <w:commentReference w:id="18"/>
      </w:r>
      <w:commentRangeEnd w:id="19"/>
      <w:r>
        <w:commentReference w:id="19"/>
      </w:r>
    </w:p>
    <w:p>
      <w:pPr>
        <w:jc w:val="both"/>
        <w:rPr>
          <w:rFonts w:ascii="Bookman Old Style" w:hAnsi="Bookman Old Style" w:cs="Bookman Old Style"/>
          <w:sz w:val="24"/>
          <w:szCs w:val="24"/>
        </w:rPr>
      </w:pPr>
    </w:p>
    <w:p>
      <w:pPr>
        <w:ind w:firstLine="120" w:firstLineChars="50"/>
        <w:jc w:val="both"/>
        <w:rPr>
          <w:rFonts w:ascii="Bookman Old Style" w:hAnsi="Bookman Old Style" w:cs="Bookman Old Style"/>
          <w:sz w:val="24"/>
          <w:szCs w:val="24"/>
        </w:rPr>
      </w:pPr>
      <w:r>
        <w:rPr>
          <w:rFonts w:ascii="Bookman Old Style" w:hAnsi="Bookman Old Style" w:cs="Bookman Old Style"/>
          <w:b/>
          <w:bCs/>
          <w:sz w:val="24"/>
          <w:szCs w:val="24"/>
        </w:rPr>
        <w:t>Step 2</w:t>
      </w:r>
      <w:r>
        <w:rPr>
          <w:rFonts w:ascii="Bookman Old Style" w:hAnsi="Bookman Old Style" w:cs="Bookman Old Style"/>
          <w:sz w:val="24"/>
          <w:szCs w:val="24"/>
        </w:rPr>
        <w:t>:</w:t>
      </w:r>
      <w:r>
        <w:rPr>
          <w:rFonts w:ascii="Bookman Old Style" w:hAnsi="Bookman Old Style" w:cs="Bookman Old Style"/>
          <w:b/>
          <w:bCs/>
          <w:sz w:val="24"/>
          <w:szCs w:val="24"/>
        </w:rPr>
        <w:t xml:space="preserve"> </w:t>
      </w:r>
      <w:r>
        <w:rPr>
          <w:rFonts w:ascii="Bookman Old Style" w:hAnsi="Bookman Old Style" w:cs="Bookman Old Style"/>
          <w:sz w:val="24"/>
          <w:szCs w:val="24"/>
        </w:rPr>
        <w:t xml:space="preserve">After that we go to </w:t>
      </w:r>
      <w:r>
        <w:rPr>
          <w:rFonts w:ascii="Bookman Old Style" w:hAnsi="Bookman Old Style" w:cs="Bookman Old Style"/>
          <w:b/>
          <w:bCs/>
          <w:sz w:val="24"/>
          <w:szCs w:val="24"/>
        </w:rPr>
        <w:t xml:space="preserve">Edit → Project Settings </w:t>
      </w:r>
      <w:r>
        <w:rPr>
          <w:rFonts w:ascii="Bookman Old Style" w:hAnsi="Bookman Old Style" w:cs="Bookman Old Style"/>
          <w:sz w:val="24"/>
          <w:szCs w:val="24"/>
        </w:rPr>
        <w:t xml:space="preserve">as shown in </w:t>
      </w:r>
    </w:p>
    <w:p>
      <w:pPr>
        <w:ind w:firstLine="120" w:firstLineChars="50"/>
        <w:jc w:val="both"/>
        <w:rPr>
          <w:rFonts w:ascii="Bookman Old Style" w:hAnsi="Bookman Old Style" w:cs="Bookman Old Style"/>
          <w:sz w:val="24"/>
          <w:szCs w:val="24"/>
        </w:rPr>
      </w:pPr>
      <w:r>
        <w:rPr>
          <w:rFonts w:ascii="Bookman Old Style" w:hAnsi="Bookman Old Style" w:cs="Bookman Old Style"/>
          <w:sz w:val="24"/>
          <w:szCs w:val="24"/>
        </w:rPr>
        <w:t>Figure 3.7.</w:t>
      </w:r>
    </w:p>
    <w:p>
      <w:pPr>
        <w:jc w:val="center"/>
      </w:pPr>
      <w:r>
        <w:rPr>
          <w:lang w:val="en-IN" w:eastAsia="en-IN"/>
        </w:rPr>
        <w:drawing>
          <wp:inline distT="0" distB="0" distL="114300" distR="114300">
            <wp:extent cx="4396740" cy="6964680"/>
            <wp:effectExtent l="0" t="0" r="7620" b="0"/>
            <wp:docPr id="17" name="Picture 17" descr="Projec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roject Settings"/>
                    <pic:cNvPicPr>
                      <a:picLocks noChangeAspect="1"/>
                    </pic:cNvPicPr>
                  </pic:nvPicPr>
                  <pic:blipFill>
                    <a:blip r:embed="rId13"/>
                    <a:stretch>
                      <a:fillRect/>
                    </a:stretch>
                  </pic:blipFill>
                  <pic:spPr>
                    <a:xfrm>
                      <a:off x="0" y="0"/>
                      <a:ext cx="4396740" cy="6964680"/>
                    </a:xfrm>
                    <a:prstGeom prst="rect">
                      <a:avLst/>
                    </a:prstGeom>
                  </pic:spPr>
                </pic:pic>
              </a:graphicData>
            </a:graphic>
          </wp:inline>
        </w:drawing>
      </w:r>
    </w:p>
    <w:p>
      <w:pPr>
        <w:jc w:val="center"/>
      </w:pPr>
    </w:p>
    <w:p>
      <w:pPr>
        <w:jc w:val="center"/>
        <w:rPr>
          <w:rFonts w:ascii="Bookman Old Style" w:hAnsi="Bookman Old Style" w:cs="Bookman Old Style"/>
          <w:b/>
          <w:bCs/>
          <w:sz w:val="24"/>
          <w:szCs w:val="24"/>
        </w:rPr>
      </w:pPr>
      <w:r>
        <w:rPr>
          <w:rFonts w:ascii="Bookman Old Style" w:hAnsi="Bookman Old Style" w:cs="Bookman Old Style"/>
          <w:b/>
          <w:bCs/>
          <w:sz w:val="24"/>
          <w:szCs w:val="24"/>
        </w:rPr>
        <w:t>Figure 3.7: Project Settings</w:t>
      </w:r>
    </w:p>
    <w:p>
      <w:pPr>
        <w:jc w:val="both"/>
        <w:rPr>
          <w:rFonts w:ascii="Bookman Old Style" w:hAnsi="Bookman Old Style" w:cs="Bookman Old Style"/>
          <w:sz w:val="22"/>
          <w:szCs w:val="22"/>
        </w:rPr>
      </w:pPr>
    </w:p>
    <w:p>
      <w:pPr>
        <w:jc w:val="both"/>
        <w:rPr>
          <w:rFonts w:ascii="Bookman Old Style" w:hAnsi="Bookman Old Style" w:cs="Bookman Old Style"/>
          <w:b/>
          <w:bCs/>
          <w:sz w:val="24"/>
          <w:szCs w:val="24"/>
        </w:rPr>
      </w:pPr>
      <w:r>
        <w:rPr>
          <w:rFonts w:ascii="Bookman Old Style" w:hAnsi="Bookman Old Style" w:cs="Bookman Old Style"/>
          <w:b/>
          <w:bCs/>
          <w:sz w:val="24"/>
          <w:szCs w:val="24"/>
        </w:rPr>
        <w:t xml:space="preserve">Step 3 : </w:t>
      </w:r>
      <w:r>
        <w:rPr>
          <w:rFonts w:ascii="Bookman Old Style" w:hAnsi="Bookman Old Style" w:cs="Bookman Old Style"/>
          <w:sz w:val="24"/>
          <w:szCs w:val="24"/>
        </w:rPr>
        <w:t xml:space="preserve">Go to </w:t>
      </w:r>
      <w:r>
        <w:rPr>
          <w:rFonts w:ascii="Bookman Old Style" w:hAnsi="Bookman Old Style" w:cs="Bookman Old Style"/>
          <w:b/>
          <w:bCs/>
          <w:sz w:val="24"/>
          <w:szCs w:val="24"/>
        </w:rPr>
        <w:t>Project Setting</w:t>
      </w:r>
      <w:r>
        <w:rPr>
          <w:rFonts w:ascii="Bookman Old Style" w:hAnsi="Bookman Old Style" w:cs="Bookman Old Style"/>
          <w:sz w:val="24"/>
          <w:szCs w:val="24"/>
        </w:rPr>
        <w:t xml:space="preserve">s and </w:t>
      </w:r>
      <w:r>
        <w:rPr>
          <w:rFonts w:ascii="Bookman Old Style" w:hAnsi="Bookman Old Style" w:cs="Bookman Old Style"/>
          <w:b/>
          <w:bCs/>
          <w:sz w:val="24"/>
          <w:szCs w:val="24"/>
        </w:rPr>
        <w:t xml:space="preserve">Select Tags and Layer </w:t>
      </w:r>
      <w:r>
        <w:rPr>
          <w:rFonts w:ascii="Bookman Old Style" w:hAnsi="Bookman Old Style" w:cs="Bookman Old Style"/>
          <w:sz w:val="24"/>
          <w:szCs w:val="24"/>
        </w:rPr>
        <w:t>as shown in Figure 3.8.</w:t>
      </w:r>
      <w:r>
        <w:rPr>
          <w:rFonts w:ascii="Bookman Old Style" w:hAnsi="Bookman Old Style" w:cs="Bookman Old Style"/>
          <w:b/>
          <w:bCs/>
          <w:sz w:val="24"/>
          <w:szCs w:val="24"/>
        </w:rPr>
        <w:t xml:space="preserve"> </w:t>
      </w:r>
    </w:p>
    <w:p>
      <w:pPr>
        <w:jc w:val="both"/>
        <w:rPr>
          <w:rFonts w:ascii="Bookman Old Style" w:hAnsi="Bookman Old Style" w:cs="Bookman Old Style"/>
          <w:b/>
          <w:bCs/>
          <w:sz w:val="24"/>
          <w:szCs w:val="24"/>
        </w:rPr>
      </w:pPr>
    </w:p>
    <w:p>
      <w:pPr>
        <w:jc w:val="both"/>
      </w:pPr>
    </w:p>
    <w:p>
      <w:pPr>
        <w:jc w:val="both"/>
      </w:pPr>
    </w:p>
    <w:p>
      <w:pPr>
        <w:jc w:val="both"/>
      </w:pPr>
    </w:p>
    <w:p>
      <w:pPr>
        <w:pStyle w:val="18"/>
        <w:jc w:val="center"/>
      </w:pPr>
      <w:ins w:id="45" w:author="asus" w:date="2023-04-22T18:59:00Z">
        <w:r>
          <w:rPr>
            <w:lang w:val="en-IN" w:eastAsia="en-IN"/>
          </w:rPr>
          <w:drawing>
            <wp:inline distT="0" distB="0" distL="114300" distR="114300">
              <wp:extent cx="5265420" cy="314706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a:stretch>
                        <a:fillRect/>
                      </a:stretch>
                    </pic:blipFill>
                    <pic:spPr>
                      <a:xfrm>
                        <a:off x="0" y="0"/>
                        <a:ext cx="5265420" cy="3147060"/>
                      </a:xfrm>
                      <a:prstGeom prst="rect">
                        <a:avLst/>
                      </a:prstGeom>
                      <a:noFill/>
                      <a:ln>
                        <a:noFill/>
                      </a:ln>
                    </pic:spPr>
                  </pic:pic>
                </a:graphicData>
              </a:graphic>
            </wp:inline>
          </w:drawing>
        </w:r>
      </w:ins>
      <w:del w:id="47" w:author="asus" w:date="2023-04-22T18:59:00Z">
        <w:r>
          <w:rPr>
            <w:szCs w:val="24"/>
            <w:lang w:val="en-IN" w:eastAsia="en-IN"/>
          </w:rPr>
          <w:drawing>
            <wp:inline distT="0" distB="0" distL="114300" distR="114300">
              <wp:extent cx="5265420" cy="3147060"/>
              <wp:effectExtent l="0" t="0" r="7620" b="7620"/>
              <wp:docPr id="15" name="Picture 15" descr="Layer and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ayer and Tags"/>
                      <pic:cNvPicPr>
                        <a:picLocks noChangeAspect="1"/>
                      </pic:cNvPicPr>
                    </pic:nvPicPr>
                    <pic:blipFill>
                      <a:blip r:embed="rId15"/>
                      <a:stretch>
                        <a:fillRect/>
                      </a:stretch>
                    </pic:blipFill>
                    <pic:spPr>
                      <a:xfrm>
                        <a:off x="0" y="0"/>
                        <a:ext cx="5265420" cy="3147060"/>
                      </a:xfrm>
                      <a:prstGeom prst="rect">
                        <a:avLst/>
                      </a:prstGeom>
                    </pic:spPr>
                  </pic:pic>
                </a:graphicData>
              </a:graphic>
            </wp:inline>
          </w:drawing>
        </w:r>
      </w:del>
      <w:r>
        <w:rPr>
          <w:b/>
          <w:bCs/>
        </w:rPr>
        <w:t>Figure 3.8: Tags and Layer Panel</w:t>
      </w:r>
    </w:p>
    <w:p>
      <w:pPr>
        <w:pStyle w:val="18"/>
        <w:jc w:val="both"/>
      </w:pPr>
    </w:p>
    <w:p>
      <w:pPr>
        <w:jc w:val="both"/>
        <w:rPr>
          <w:rFonts w:ascii="Bookman Old Style" w:hAnsi="Bookman Old Style" w:cs="Bookman Old Style"/>
          <w:b/>
          <w:bCs/>
          <w:sz w:val="24"/>
          <w:szCs w:val="24"/>
        </w:rPr>
      </w:pPr>
      <w:commentRangeStart w:id="20"/>
      <w:commentRangeStart w:id="21"/>
      <w:r>
        <w:rPr>
          <w:rFonts w:ascii="Bookman Old Style" w:hAnsi="Bookman Old Style" w:cs="Bookman Old Style"/>
          <w:b/>
          <w:bCs/>
          <w:sz w:val="24"/>
          <w:szCs w:val="24"/>
        </w:rPr>
        <w:t>Step 4</w:t>
      </w:r>
      <w:r>
        <w:rPr>
          <w:rFonts w:ascii="Bookman Old Style" w:hAnsi="Bookman Old Style" w:cs="Bookman Old Style"/>
          <w:sz w:val="24"/>
          <w:szCs w:val="24"/>
        </w:rPr>
        <w:t>:</w:t>
      </w:r>
      <w:r>
        <w:rPr>
          <w:rFonts w:ascii="Bookman Old Style" w:hAnsi="Bookman Old Style" w:cs="Bookman Old Style"/>
          <w:b/>
          <w:bCs/>
          <w:sz w:val="24"/>
          <w:szCs w:val="24"/>
        </w:rPr>
        <w:t xml:space="preserve"> </w:t>
      </w:r>
      <w:r>
        <w:rPr>
          <w:rFonts w:ascii="Bookman Old Style" w:hAnsi="Bookman Old Style" w:cs="Bookman Old Style"/>
          <w:sz w:val="24"/>
          <w:szCs w:val="24"/>
        </w:rPr>
        <w:t>Go to the</w:t>
      </w:r>
      <w:r>
        <w:rPr>
          <w:rFonts w:ascii="Bookman Old Style" w:hAnsi="Bookman Old Style" w:cs="Bookman Old Style"/>
          <w:b/>
          <w:bCs/>
          <w:sz w:val="24"/>
          <w:szCs w:val="24"/>
        </w:rPr>
        <w:t xml:space="preserve"> Arrow with Layer Button </w:t>
      </w:r>
      <w:r>
        <w:rPr>
          <w:rFonts w:ascii="Bookman Old Style" w:hAnsi="Bookman Old Style" w:cs="Bookman Old Style"/>
          <w:sz w:val="24"/>
          <w:szCs w:val="24"/>
        </w:rPr>
        <w:t>as shown in</w:t>
      </w:r>
      <w:r>
        <w:rPr>
          <w:rFonts w:ascii="Bookman Old Style" w:hAnsi="Bookman Old Style" w:cs="Bookman Old Style"/>
          <w:b/>
          <w:bCs/>
          <w:sz w:val="24"/>
          <w:szCs w:val="24"/>
        </w:rPr>
        <w:t xml:space="preserve"> </w:t>
      </w:r>
      <w:commentRangeStart w:id="22"/>
      <w:r>
        <w:rPr>
          <w:rFonts w:ascii="Bookman Old Style" w:hAnsi="Bookman Old Style" w:cs="Bookman Old Style"/>
          <w:sz w:val="24"/>
          <w:szCs w:val="24"/>
        </w:rPr>
        <w:t>Figure 3.</w:t>
      </w:r>
      <w:ins w:id="49" w:author="asus" w:date="2023-04-22T18:59:00Z">
        <w:r>
          <w:rPr>
            <w:rFonts w:ascii="Bookman Old Style" w:hAnsi="Bookman Old Style" w:cs="Bookman Old Style"/>
            <w:sz w:val="24"/>
            <w:szCs w:val="24"/>
          </w:rPr>
          <w:t>8</w:t>
        </w:r>
      </w:ins>
      <w:del w:id="50" w:author="asus" w:date="2023-04-22T18:59:00Z">
        <w:r>
          <w:rPr>
            <w:rFonts w:ascii="Bookman Old Style" w:hAnsi="Bookman Old Style" w:cs="Bookman Old Style"/>
            <w:sz w:val="24"/>
            <w:szCs w:val="24"/>
          </w:rPr>
          <w:delText>6</w:delText>
        </w:r>
      </w:del>
      <w:r>
        <w:rPr>
          <w:rFonts w:ascii="Bookman Old Style" w:hAnsi="Bookman Old Style" w:cs="Bookman Old Style"/>
          <w:sz w:val="24"/>
          <w:szCs w:val="24"/>
        </w:rPr>
        <w:t>.</w:t>
      </w:r>
      <w:r>
        <w:rPr>
          <w:rFonts w:ascii="Bookman Old Style" w:hAnsi="Bookman Old Style" w:cs="Bookman Old Style"/>
          <w:b/>
          <w:bCs/>
          <w:sz w:val="24"/>
          <w:szCs w:val="24"/>
        </w:rPr>
        <w:t xml:space="preserve"> </w:t>
      </w:r>
      <w:commentRangeEnd w:id="20"/>
      <w:r>
        <w:rPr>
          <w:rStyle w:val="8"/>
        </w:rPr>
        <w:commentReference w:id="20"/>
      </w:r>
      <w:commentRangeEnd w:id="21"/>
      <w:r>
        <w:commentReference w:id="21"/>
      </w:r>
      <w:commentRangeEnd w:id="22"/>
      <w:r>
        <w:rPr>
          <w:rStyle w:val="8"/>
        </w:rPr>
        <w:commentReference w:id="22"/>
      </w:r>
    </w:p>
    <w:p>
      <w:pPr>
        <w:pStyle w:val="18"/>
        <w:jc w:val="both"/>
        <w:rPr>
          <w:b/>
          <w:bCs/>
          <w:szCs w:val="24"/>
        </w:rPr>
      </w:pPr>
    </w:p>
    <w:p>
      <w:pPr>
        <w:pStyle w:val="18"/>
        <w:jc w:val="both"/>
      </w:pPr>
      <w:r>
        <w:rPr>
          <w:b/>
          <w:bCs/>
          <w:szCs w:val="24"/>
        </w:rPr>
        <w:t>Step 5</w:t>
      </w:r>
      <w:r>
        <w:rPr>
          <w:szCs w:val="24"/>
        </w:rPr>
        <w:t>:</w:t>
      </w:r>
      <w:r>
        <w:rPr>
          <w:b/>
          <w:bCs/>
          <w:szCs w:val="24"/>
        </w:rPr>
        <w:t xml:space="preserve"> </w:t>
      </w:r>
      <w:r>
        <w:t xml:space="preserve">Go to </w:t>
      </w:r>
      <w:r>
        <w:rPr>
          <w:b/>
          <w:bCs/>
        </w:rPr>
        <w:t>Project →</w:t>
      </w:r>
      <w:commentRangeStart w:id="23"/>
      <w:commentRangeStart w:id="24"/>
      <w:r>
        <w:commentReference w:id="23"/>
      </w:r>
      <w:commentRangeEnd w:id="23"/>
      <w:commentRangeEnd w:id="24"/>
      <w:r>
        <w:commentReference w:id="24"/>
      </w:r>
      <w:r>
        <w:rPr>
          <w:b/>
          <w:bCs/>
        </w:rPr>
        <w:t xml:space="preserve"> Search</w:t>
      </w:r>
      <w:r>
        <w:t xml:space="preserve"> and search for  </w:t>
      </w:r>
      <w:r>
        <w:rPr>
          <w:rFonts w:ascii="Courier New" w:hAnsi="Courier New" w:cs="Courier New"/>
          <w:b/>
          <w:bCs/>
        </w:rPr>
        <w:t>O</w:t>
      </w:r>
      <w:r>
        <w:rPr>
          <w:b/>
          <w:bCs/>
        </w:rPr>
        <w:t xml:space="preserve">culusinteractionSampleRig </w:t>
      </w:r>
      <w:r>
        <w:t>as shown in</w:t>
      </w:r>
      <w:r>
        <w:rPr>
          <w:b/>
          <w:bCs/>
        </w:rPr>
        <w:t xml:space="preserve"> </w:t>
      </w:r>
      <w:r>
        <w:t>Figure 3.9.</w:t>
      </w:r>
    </w:p>
    <w:p>
      <w:pPr>
        <w:pStyle w:val="18"/>
        <w:jc w:val="both"/>
      </w:pPr>
    </w:p>
    <w:p>
      <w:pPr>
        <w:pStyle w:val="18"/>
        <w:jc w:val="both"/>
      </w:pPr>
    </w:p>
    <w:p>
      <w:pPr>
        <w:jc w:val="center"/>
        <w:rPr>
          <w:rFonts w:ascii="Bookman Old Style" w:hAnsi="Bookman Old Style" w:cs="Bookman Old Style"/>
          <w:sz w:val="24"/>
          <w:szCs w:val="24"/>
        </w:rPr>
      </w:pPr>
      <w:r>
        <w:rPr>
          <w:lang w:val="en-IN" w:eastAsia="en-IN"/>
        </w:rPr>
        <w:drawing>
          <wp:inline distT="0" distB="0" distL="114300" distR="114300">
            <wp:extent cx="5273040" cy="3520440"/>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6"/>
                    <a:stretch>
                      <a:fillRect/>
                    </a:stretch>
                  </pic:blipFill>
                  <pic:spPr>
                    <a:xfrm>
                      <a:off x="0" y="0"/>
                      <a:ext cx="5273040" cy="3520440"/>
                    </a:xfrm>
                    <a:prstGeom prst="rect">
                      <a:avLst/>
                    </a:prstGeom>
                    <a:noFill/>
                    <a:ln>
                      <a:noFill/>
                    </a:ln>
                  </pic:spPr>
                </pic:pic>
              </a:graphicData>
            </a:graphic>
          </wp:inline>
        </w:drawing>
      </w:r>
    </w:p>
    <w:p>
      <w:pPr>
        <w:pStyle w:val="18"/>
        <w:jc w:val="center"/>
        <w:rPr>
          <w:b/>
          <w:bCs/>
        </w:rPr>
      </w:pPr>
      <w:r>
        <w:rPr>
          <w:b/>
          <w:bCs/>
        </w:rPr>
        <w:t>Figure 3.9: Search OculusinteractionSampleRig</w:t>
      </w:r>
    </w:p>
    <w:p>
      <w:pPr>
        <w:pStyle w:val="18"/>
        <w:jc w:val="both"/>
      </w:pPr>
    </w:p>
    <w:p>
      <w:pPr>
        <w:pStyle w:val="18"/>
        <w:jc w:val="both"/>
      </w:pPr>
    </w:p>
    <w:p>
      <w:pPr>
        <w:pStyle w:val="18"/>
        <w:jc w:val="both"/>
      </w:pPr>
    </w:p>
    <w:p>
      <w:pPr>
        <w:pStyle w:val="18"/>
        <w:jc w:val="both"/>
      </w:pPr>
    </w:p>
    <w:p>
      <w:pPr>
        <w:pStyle w:val="18"/>
        <w:jc w:val="both"/>
        <w:rPr>
          <w:b/>
          <w:bCs/>
        </w:rPr>
      </w:pPr>
    </w:p>
    <w:p>
      <w:pPr>
        <w:pStyle w:val="18"/>
        <w:ind w:firstLine="120" w:firstLineChars="50"/>
        <w:jc w:val="both"/>
        <w:rPr>
          <w:b/>
          <w:bCs/>
        </w:rPr>
      </w:pPr>
      <w:commentRangeStart w:id="25"/>
      <w:commentRangeStart w:id="26"/>
    </w:p>
    <w:p>
      <w:pPr>
        <w:pStyle w:val="18"/>
        <w:jc w:val="both"/>
      </w:pPr>
      <w:r>
        <w:rPr>
          <w:lang w:val="en-IN" w:eastAsia="en-IN"/>
        </w:rPr>
        <w:drawing>
          <wp:anchor distT="0" distB="0" distL="118745" distR="118745" simplePos="0" relativeHeight="251660288" behindDoc="0" locked="0" layoutInCell="1" allowOverlap="1">
            <wp:simplePos x="0" y="0"/>
            <wp:positionH relativeFrom="column">
              <wp:posOffset>140335</wp:posOffset>
            </wp:positionH>
            <wp:positionV relativeFrom="paragraph">
              <wp:posOffset>534035</wp:posOffset>
            </wp:positionV>
            <wp:extent cx="5269865" cy="3954780"/>
            <wp:effectExtent l="0" t="0" r="3175" b="7620"/>
            <wp:wrapTopAndBottom/>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7"/>
                    <a:stretch>
                      <a:fillRect/>
                    </a:stretch>
                  </pic:blipFill>
                  <pic:spPr>
                    <a:xfrm>
                      <a:off x="0" y="0"/>
                      <a:ext cx="5269865" cy="3954780"/>
                    </a:xfrm>
                    <a:prstGeom prst="rect">
                      <a:avLst/>
                    </a:prstGeom>
                    <a:noFill/>
                    <a:ln>
                      <a:noFill/>
                    </a:ln>
                  </pic:spPr>
                </pic:pic>
              </a:graphicData>
            </a:graphic>
          </wp:anchor>
        </w:drawing>
      </w:r>
      <w:r>
        <w:rPr>
          <w:b/>
          <w:bCs/>
        </w:rPr>
        <w:t>Step 6</w:t>
      </w:r>
      <w:r>
        <w:t xml:space="preserve">: Drag </w:t>
      </w:r>
      <w:r>
        <w:rPr>
          <w:rFonts w:ascii="Courier New" w:hAnsi="Courier New" w:cs="Courier New"/>
          <w:b/>
          <w:bCs/>
        </w:rPr>
        <w:t>OculusInteractinSampleRig</w:t>
      </w:r>
      <w:r>
        <w:t xml:space="preserve"> to the Hierarchy Panel as shown in Figure 3.10.</w:t>
      </w:r>
    </w:p>
    <w:p>
      <w:pPr>
        <w:pStyle w:val="18"/>
        <w:ind w:firstLine="120" w:firstLineChars="50"/>
        <w:jc w:val="center"/>
        <w:rPr>
          <w:b/>
          <w:bCs/>
        </w:rPr>
      </w:pPr>
    </w:p>
    <w:p>
      <w:pPr>
        <w:pStyle w:val="18"/>
        <w:ind w:firstLine="120" w:firstLineChars="50"/>
        <w:jc w:val="center"/>
        <w:rPr>
          <w:b/>
          <w:bCs/>
        </w:rPr>
      </w:pPr>
      <w:r>
        <w:rPr>
          <w:b/>
          <w:bCs/>
        </w:rPr>
        <w:t>Figure 3.10: Oculus IntegrationSampleRig is Dragged to Hierarchy Panel</w:t>
      </w:r>
    </w:p>
    <w:commentRangeEnd w:id="25"/>
    <w:p>
      <w:pPr>
        <w:pStyle w:val="18"/>
        <w:jc w:val="both"/>
      </w:pPr>
      <w:r>
        <w:rPr>
          <w:rStyle w:val="8"/>
          <w:rFonts w:asciiTheme="minorHAnsi" w:hAnsiTheme="minorHAnsi" w:cstheme="minorBidi"/>
        </w:rPr>
        <w:commentReference w:id="25"/>
      </w:r>
      <w:commentRangeEnd w:id="26"/>
      <w:r>
        <w:commentReference w:id="26"/>
      </w:r>
    </w:p>
    <w:p>
      <w:pPr>
        <w:pStyle w:val="18"/>
        <w:jc w:val="both"/>
      </w:pPr>
    </w:p>
    <w:p>
      <w:pPr>
        <w:pStyle w:val="18"/>
        <w:jc w:val="both"/>
      </w:pPr>
      <w:r>
        <w:rPr>
          <w:b/>
          <w:bCs/>
          <w:lang w:val="en-IN" w:eastAsia="en-IN"/>
        </w:rPr>
        <w:drawing>
          <wp:anchor distT="0" distB="0" distL="118745" distR="118745" simplePos="0" relativeHeight="251661312" behindDoc="0" locked="0" layoutInCell="1" allowOverlap="1">
            <wp:simplePos x="0" y="0"/>
            <wp:positionH relativeFrom="column">
              <wp:posOffset>297180</wp:posOffset>
            </wp:positionH>
            <wp:positionV relativeFrom="paragraph">
              <wp:posOffset>617220</wp:posOffset>
            </wp:positionV>
            <wp:extent cx="5036820" cy="2469515"/>
            <wp:effectExtent l="0" t="0" r="0" b="6985"/>
            <wp:wrapTopAndBottom/>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18"/>
                    <a:stretch>
                      <a:fillRect/>
                    </a:stretch>
                  </pic:blipFill>
                  <pic:spPr>
                    <a:xfrm>
                      <a:off x="0" y="0"/>
                      <a:ext cx="5036820" cy="2469515"/>
                    </a:xfrm>
                    <a:prstGeom prst="rect">
                      <a:avLst/>
                    </a:prstGeom>
                    <a:noFill/>
                    <a:ln>
                      <a:noFill/>
                    </a:ln>
                  </pic:spPr>
                </pic:pic>
              </a:graphicData>
            </a:graphic>
          </wp:anchor>
        </w:drawing>
      </w:r>
      <w:r>
        <w:rPr>
          <w:b/>
          <w:bCs/>
        </w:rPr>
        <w:t>Step 7</w:t>
      </w:r>
      <w:r>
        <w:t>:</w:t>
      </w:r>
      <w:r>
        <w:rPr>
          <w:b/>
          <w:bCs/>
        </w:rPr>
        <w:t xml:space="preserve"> </w:t>
      </w:r>
      <w:r>
        <w:t xml:space="preserve">Click arrow beside </w:t>
      </w:r>
      <w:r>
        <w:rPr>
          <w:b/>
          <w:bCs/>
        </w:rPr>
        <w:t xml:space="preserve">InputOVR  Controller → RightController → ControllerInteractors → ControllerPokeInt </w:t>
      </w:r>
      <w:r>
        <w:t>in Hierarchy Panel as shown in</w:t>
      </w:r>
      <w:r>
        <w:rPr>
          <w:b/>
          <w:bCs/>
        </w:rPr>
        <w:t xml:space="preserve"> </w:t>
      </w:r>
      <w:r>
        <w:t>Figure 3.11.</w:t>
      </w:r>
    </w:p>
    <w:p>
      <w:pPr>
        <w:pStyle w:val="18"/>
        <w:jc w:val="both"/>
        <w:rPr>
          <w:b/>
          <w:bCs/>
        </w:rPr>
      </w:pPr>
    </w:p>
    <w:p>
      <w:pPr>
        <w:pStyle w:val="18"/>
        <w:jc w:val="center"/>
        <w:rPr>
          <w:b/>
          <w:bCs/>
        </w:rPr>
      </w:pPr>
      <w:r>
        <w:rPr>
          <w:b/>
          <w:bCs/>
        </w:rPr>
        <w:t>Figure 3.11: ControllerPokeInt in Hierarchy Panel</w:t>
      </w:r>
    </w:p>
    <w:p>
      <w:pPr>
        <w:pStyle w:val="18"/>
        <w:jc w:val="both"/>
      </w:pPr>
    </w:p>
    <w:p>
      <w:pPr>
        <w:pStyle w:val="18"/>
        <w:jc w:val="both"/>
      </w:pPr>
    </w:p>
    <w:p>
      <w:pPr>
        <w:pStyle w:val="18"/>
        <w:jc w:val="both"/>
      </w:pPr>
      <w:r>
        <w:rPr>
          <w:b/>
          <w:bCs/>
        </w:rPr>
        <w:t>Step 8</w:t>
      </w:r>
      <w:r>
        <w:t xml:space="preserve">: Search for </w:t>
      </w:r>
      <w:r>
        <w:rPr>
          <w:rFonts w:ascii="Courier New" w:hAnsi="Courier New" w:cs="Courier New"/>
          <w:b/>
          <w:bCs/>
        </w:rPr>
        <w:t>ControllerRayInteractor</w:t>
      </w:r>
      <w:r>
        <w:rPr>
          <w:b/>
          <w:bCs/>
        </w:rPr>
        <w:t xml:space="preserve"> </w:t>
      </w:r>
      <w:r>
        <w:t>as shown in Figure 3.12.</w:t>
      </w:r>
    </w:p>
    <w:p>
      <w:pPr>
        <w:jc w:val="both"/>
      </w:pPr>
    </w:p>
    <w:p>
      <w:pPr>
        <w:jc w:val="both"/>
      </w:pPr>
    </w:p>
    <w:p>
      <w:pPr>
        <w:pStyle w:val="18"/>
        <w:jc w:val="center"/>
        <w:rPr>
          <w:b/>
          <w:bCs/>
        </w:rPr>
      </w:pPr>
      <w:r>
        <w:rPr>
          <w:lang w:val="en-IN" w:eastAsia="en-IN"/>
        </w:rPr>
        <w:drawing>
          <wp:inline distT="0" distB="0" distL="114300" distR="114300">
            <wp:extent cx="5273040" cy="1866900"/>
            <wp:effectExtent l="0" t="0" r="0" b="762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icPr>
                  <pic:blipFill>
                    <a:blip r:embed="rId19"/>
                    <a:stretch>
                      <a:fillRect/>
                    </a:stretch>
                  </pic:blipFill>
                  <pic:spPr>
                    <a:xfrm>
                      <a:off x="0" y="0"/>
                      <a:ext cx="5273040" cy="1866900"/>
                    </a:xfrm>
                    <a:prstGeom prst="rect">
                      <a:avLst/>
                    </a:prstGeom>
                    <a:noFill/>
                    <a:ln>
                      <a:noFill/>
                    </a:ln>
                  </pic:spPr>
                </pic:pic>
              </a:graphicData>
            </a:graphic>
          </wp:inline>
        </w:drawing>
      </w:r>
      <w:r>
        <w:rPr>
          <w:b/>
          <w:bCs/>
        </w:rPr>
        <w:t>Figure 3.12: ControllerRayInteractor</w:t>
      </w:r>
    </w:p>
    <w:p>
      <w:pPr>
        <w:pStyle w:val="18"/>
        <w:jc w:val="both"/>
      </w:pPr>
    </w:p>
    <w:p>
      <w:pPr>
        <w:pStyle w:val="18"/>
        <w:jc w:val="both"/>
        <w:rPr>
          <w:b/>
          <w:bCs/>
        </w:rPr>
      </w:pPr>
      <w:r>
        <w:rPr>
          <w:b/>
          <w:bCs/>
        </w:rPr>
        <w:t>Step 9</w:t>
      </w:r>
      <w:r>
        <w:t xml:space="preserve">: Drag it under </w:t>
      </w:r>
      <w:r>
        <w:rPr>
          <w:rFonts w:ascii="Courier New" w:hAnsi="Courier New" w:cs="Courier New"/>
          <w:b/>
          <w:bCs/>
        </w:rPr>
        <w:t>ControllerInteractor</w:t>
      </w:r>
      <w:r>
        <w:t xml:space="preserve"> as a child of </w:t>
      </w:r>
      <w:r>
        <w:rPr>
          <w:rFonts w:ascii="Courier New" w:hAnsi="Courier New" w:cs="Courier New"/>
          <w:b/>
          <w:bCs/>
        </w:rPr>
        <w:t>ControllerIntearactor GameObject</w:t>
      </w:r>
      <w:r>
        <w:rPr>
          <w:b/>
          <w:bCs/>
        </w:rPr>
        <w:t xml:space="preserve"> </w:t>
      </w:r>
      <w:r>
        <w:t>as shown</w:t>
      </w:r>
      <w:r>
        <w:rPr>
          <w:b/>
          <w:bCs/>
        </w:rPr>
        <w:t xml:space="preserve"> </w:t>
      </w:r>
      <w:r>
        <w:t>in</w:t>
      </w:r>
      <w:r>
        <w:rPr>
          <w:b/>
          <w:bCs/>
        </w:rPr>
        <w:t xml:space="preserve"> </w:t>
      </w:r>
      <w:r>
        <w:t>Figure 3.13.</w:t>
      </w:r>
    </w:p>
    <w:p>
      <w:pPr>
        <w:jc w:val="both"/>
      </w:pPr>
    </w:p>
    <w:p>
      <w:pPr>
        <w:jc w:val="center"/>
      </w:pPr>
      <w:r>
        <w:rPr>
          <w:lang w:val="en-IN" w:eastAsia="en-IN"/>
        </w:rPr>
        <w:drawing>
          <wp:inline distT="0" distB="0" distL="114300" distR="114300">
            <wp:extent cx="5273040" cy="3764280"/>
            <wp:effectExtent l="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20"/>
                    <a:stretch>
                      <a:fillRect/>
                    </a:stretch>
                  </pic:blipFill>
                  <pic:spPr>
                    <a:xfrm>
                      <a:off x="0" y="0"/>
                      <a:ext cx="5273040" cy="3764280"/>
                    </a:xfrm>
                    <a:prstGeom prst="rect">
                      <a:avLst/>
                    </a:prstGeom>
                    <a:noFill/>
                    <a:ln>
                      <a:noFill/>
                    </a:ln>
                  </pic:spPr>
                </pic:pic>
              </a:graphicData>
            </a:graphic>
          </wp:inline>
        </w:drawing>
      </w:r>
    </w:p>
    <w:p>
      <w:pPr>
        <w:pStyle w:val="18"/>
        <w:jc w:val="center"/>
        <w:rPr>
          <w:b/>
          <w:bCs/>
        </w:rPr>
      </w:pPr>
      <w:r>
        <w:rPr>
          <w:b/>
          <w:bCs/>
        </w:rPr>
        <w:t>Figure 3.13: ControllerRayIntearactor Dragged to Hierarchy</w:t>
      </w:r>
    </w:p>
    <w:p>
      <w:pPr>
        <w:pStyle w:val="18"/>
        <w:jc w:val="both"/>
      </w:pPr>
    </w:p>
    <w:p>
      <w:pPr>
        <w:pStyle w:val="18"/>
        <w:jc w:val="both"/>
      </w:pPr>
      <w:r>
        <w:rPr>
          <w:b/>
          <w:bCs/>
        </w:rPr>
        <w:t>Step 10</w:t>
      </w:r>
      <w:r>
        <w:t>:</w:t>
      </w:r>
      <w:r>
        <w:rPr>
          <w:b/>
          <w:bCs/>
        </w:rPr>
        <w:t xml:space="preserve"> </w:t>
      </w:r>
      <w:r>
        <w:t xml:space="preserve">Now, go to </w:t>
      </w:r>
      <w:r>
        <w:rPr>
          <w:rFonts w:ascii="Courier New" w:hAnsi="Courier New" w:cs="Courier New"/>
          <w:b/>
          <w:bCs/>
        </w:rPr>
        <w:t>OVRCameraRig</w:t>
      </w:r>
      <w:r>
        <w:rPr>
          <w:b/>
          <w:bCs/>
        </w:rPr>
        <w:t xml:space="preserve"> </w:t>
      </w:r>
      <w:r>
        <w:t xml:space="preserve">and then </w:t>
      </w:r>
      <w:r>
        <w:rPr>
          <w:rFonts w:ascii="Courier New" w:hAnsi="Courier New" w:cs="Courier New"/>
          <w:b/>
          <w:bCs/>
        </w:rPr>
        <w:t>TrackingSpace</w:t>
      </w:r>
      <w:r>
        <w:t xml:space="preserve"> under this select </w:t>
      </w:r>
      <w:r>
        <w:rPr>
          <w:rFonts w:ascii="Courier New" w:hAnsi="Courier New" w:cs="Courier New"/>
          <w:b/>
          <w:bCs/>
        </w:rPr>
        <w:t>LeftEyeAnchor</w:t>
      </w:r>
      <w:r>
        <w:rPr>
          <w:rFonts w:cs="Courier New"/>
        </w:rPr>
        <w:t>,</w:t>
      </w:r>
      <w:r>
        <w:rPr>
          <w:rFonts w:ascii="Courier New" w:hAnsi="Courier New" w:cs="Courier New"/>
          <w:b/>
          <w:bCs/>
        </w:rPr>
        <w:t xml:space="preserve"> CenterEyeAnchor</w:t>
      </w:r>
      <w:r>
        <w:rPr>
          <w:rFonts w:cs="Courier New"/>
        </w:rPr>
        <w:t>,</w:t>
      </w:r>
      <w:r>
        <w:rPr>
          <w:rFonts w:ascii="Courier New" w:hAnsi="Courier New" w:cs="Courier New"/>
          <w:b/>
          <w:bCs/>
        </w:rPr>
        <w:t xml:space="preserve"> RightEyeAnchor</w:t>
      </w:r>
      <w:r>
        <w:t xml:space="preserve"> as shown in</w:t>
      </w:r>
      <w:r>
        <w:rPr>
          <w:b/>
          <w:bCs/>
        </w:rPr>
        <w:t xml:space="preserve"> </w:t>
      </w:r>
      <w:r>
        <w:t>Figure 3.14.</w:t>
      </w:r>
    </w:p>
    <w:p>
      <w:pPr>
        <w:pStyle w:val="18"/>
        <w:jc w:val="both"/>
      </w:pPr>
    </w:p>
    <w:p>
      <w:pPr>
        <w:jc w:val="both"/>
      </w:pPr>
    </w:p>
    <w:p>
      <w:pPr>
        <w:jc w:val="both"/>
      </w:pPr>
    </w:p>
    <w:p>
      <w:pPr>
        <w:jc w:val="both"/>
      </w:pPr>
    </w:p>
    <w:p>
      <w:pPr>
        <w:pStyle w:val="18"/>
        <w:jc w:val="center"/>
        <w:rPr>
          <w:b/>
          <w:bCs/>
        </w:rPr>
      </w:pPr>
      <w:r>
        <w:rPr>
          <w:b/>
          <w:bCs/>
          <w:lang w:val="en-IN" w:eastAsia="en-IN"/>
        </w:rPr>
        <w:drawing>
          <wp:anchor distT="0" distB="0" distL="118745" distR="118745" simplePos="0" relativeHeight="251662336" behindDoc="0" locked="0" layoutInCell="1" allowOverlap="1">
            <wp:simplePos x="0" y="0"/>
            <wp:positionH relativeFrom="column">
              <wp:posOffset>0</wp:posOffset>
            </wp:positionH>
            <wp:positionV relativeFrom="paragraph">
              <wp:posOffset>0</wp:posOffset>
            </wp:positionV>
            <wp:extent cx="5274310" cy="2786380"/>
            <wp:effectExtent l="0" t="0" r="13970" b="2540"/>
            <wp:wrapTopAndBottom/>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21"/>
                    <a:stretch>
                      <a:fillRect/>
                    </a:stretch>
                  </pic:blipFill>
                  <pic:spPr>
                    <a:xfrm>
                      <a:off x="0" y="0"/>
                      <a:ext cx="5274310" cy="2786380"/>
                    </a:xfrm>
                    <a:prstGeom prst="rect">
                      <a:avLst/>
                    </a:prstGeom>
                    <a:noFill/>
                    <a:ln>
                      <a:noFill/>
                    </a:ln>
                  </pic:spPr>
                </pic:pic>
              </a:graphicData>
            </a:graphic>
          </wp:anchor>
        </w:drawing>
      </w:r>
      <w:r>
        <w:rPr>
          <w:b/>
          <w:bCs/>
        </w:rPr>
        <w:t>Figure 3.14: Select All Three Components</w:t>
      </w:r>
    </w:p>
    <w:p>
      <w:pPr>
        <w:pStyle w:val="18"/>
        <w:jc w:val="both"/>
      </w:pPr>
    </w:p>
    <w:p>
      <w:pPr>
        <w:pStyle w:val="18"/>
        <w:jc w:val="both"/>
        <w:rPr>
          <w:ins w:id="51" w:author="Harsh Singh" w:date="2023-04-22T23:05:00Z"/>
          <w:b/>
          <w:bCs/>
        </w:rPr>
      </w:pPr>
      <w:commentRangeStart w:id="27"/>
      <w:commentRangeStart w:id="28"/>
      <w:r>
        <w:rPr>
          <w:b/>
          <w:bCs/>
        </w:rPr>
        <w:t>Step 11</w:t>
      </w:r>
      <w:commentRangeEnd w:id="27"/>
      <w:r>
        <w:rPr>
          <w:rStyle w:val="8"/>
          <w:rFonts w:asciiTheme="minorHAnsi" w:hAnsiTheme="minorHAnsi" w:cstheme="minorBidi"/>
        </w:rPr>
        <w:commentReference w:id="27"/>
      </w:r>
      <w:commentRangeEnd w:id="28"/>
      <w:r>
        <w:commentReference w:id="28"/>
      </w:r>
      <w:r>
        <w:t xml:space="preserve">: Then go to </w:t>
      </w:r>
      <w:r>
        <w:rPr>
          <w:b/>
          <w:bCs/>
        </w:rPr>
        <w:t>Culling Masks settings</w:t>
      </w:r>
      <w:r>
        <w:t xml:space="preserve"> of the and select Hide this will remove the hide from culling masking as seen </w:t>
      </w:r>
      <w:r>
        <w:rPr>
          <w:b/>
          <w:bCs/>
        </w:rPr>
        <w:t>in Figure 3.15.</w:t>
      </w:r>
    </w:p>
    <w:p>
      <w:pPr>
        <w:pStyle w:val="18"/>
        <w:jc w:val="both"/>
        <w:rPr>
          <w:ins w:id="52" w:author="Harsh Singh" w:date="2023-04-22T23:05:00Z"/>
          <w:b/>
          <w:bCs/>
        </w:rPr>
      </w:pPr>
    </w:p>
    <w:p>
      <w:pPr>
        <w:pStyle w:val="18"/>
        <w:jc w:val="both"/>
        <w:rPr>
          <w:ins w:id="53" w:author="Harsh Singh" w:date="2023-04-22T23:05:00Z"/>
          <w:b/>
          <w:bCs/>
        </w:rPr>
      </w:pPr>
    </w:p>
    <w:p>
      <w:pPr>
        <w:pStyle w:val="18"/>
        <w:jc w:val="both"/>
        <w:rPr>
          <w:ins w:id="54" w:author="Harsh Singh" w:date="2023-04-22T23:05:00Z"/>
          <w:b/>
          <w:bCs/>
        </w:rPr>
      </w:pPr>
    </w:p>
    <w:p>
      <w:pPr>
        <w:pStyle w:val="18"/>
        <w:jc w:val="both"/>
        <w:rPr>
          <w:ins w:id="55" w:author="Harsh Singh" w:date="2023-04-22T23:05:00Z"/>
          <w:b/>
          <w:bCs/>
        </w:rPr>
      </w:pPr>
    </w:p>
    <w:p>
      <w:pPr>
        <w:pStyle w:val="18"/>
        <w:jc w:val="center"/>
        <w:rPr>
          <w:ins w:id="56" w:author="Harsh Singh" w:date="2023-04-22T23:05:00Z"/>
        </w:rPr>
      </w:pPr>
      <w:ins w:id="57" w:author="Harsh Singh" w:date="2023-04-22T23:05:00Z">
        <w:commentRangeStart w:id="29"/>
        <w:r>
          <w:rPr>
            <w:lang w:val="en-IN" w:eastAsia="en-IN"/>
          </w:rPr>
          <w:drawing>
            <wp:inline distT="0" distB="0" distL="114300" distR="114300">
              <wp:extent cx="5273040" cy="2263140"/>
              <wp:effectExtent l="0" t="0" r="0" b="7620"/>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8"/>
                      <pic:cNvPicPr>
                        <a:picLocks noChangeAspect="1"/>
                      </pic:cNvPicPr>
                    </pic:nvPicPr>
                    <pic:blipFill>
                      <a:blip r:embed="rId22"/>
                      <a:stretch>
                        <a:fillRect/>
                      </a:stretch>
                    </pic:blipFill>
                    <pic:spPr>
                      <a:xfrm>
                        <a:off x="0" y="0"/>
                        <a:ext cx="5273040" cy="2263140"/>
                      </a:xfrm>
                      <a:prstGeom prst="rect">
                        <a:avLst/>
                      </a:prstGeom>
                      <a:noFill/>
                      <a:ln>
                        <a:noFill/>
                      </a:ln>
                    </pic:spPr>
                  </pic:pic>
                </a:graphicData>
              </a:graphic>
            </wp:inline>
          </w:drawing>
        </w:r>
        <w:commentRangeEnd w:id="29"/>
      </w:ins>
      <w:ins w:id="59" w:author="Harsh Singh" w:date="2023-04-22T23:05:00Z">
        <w:r>
          <w:rPr>
            <w:rStyle w:val="8"/>
            <w:rFonts w:asciiTheme="minorHAnsi" w:hAnsiTheme="minorHAnsi" w:cstheme="minorBidi"/>
          </w:rPr>
          <w:commentReference w:id="29"/>
        </w:r>
      </w:ins>
    </w:p>
    <w:p>
      <w:pPr>
        <w:pStyle w:val="18"/>
        <w:jc w:val="center"/>
        <w:rPr>
          <w:ins w:id="60" w:author="Harsh Singh" w:date="2023-04-22T23:05:00Z"/>
          <w:b/>
          <w:bCs/>
        </w:rPr>
      </w:pPr>
      <w:ins w:id="61" w:author="Harsh Singh" w:date="2023-04-22T23:05:00Z">
        <w:r>
          <w:rPr>
            <w:b/>
            <w:bCs/>
          </w:rPr>
          <w:t>Figure 3.15: Hide Culling Masks Settings</w:t>
        </w:r>
      </w:ins>
    </w:p>
    <w:p>
      <w:pPr>
        <w:pStyle w:val="18"/>
        <w:jc w:val="both"/>
        <w:rPr>
          <w:ins w:id="62" w:author="asus" w:date="2023-04-22T19:13:00Z"/>
          <w:b/>
          <w:bCs/>
        </w:rPr>
      </w:pPr>
    </w:p>
    <w:p>
      <w:pPr>
        <w:pStyle w:val="14"/>
        <w:jc w:val="both"/>
        <w:rPr>
          <w:ins w:id="64" w:author="asus" w:date="2023-04-22T19:13:00Z"/>
        </w:rPr>
        <w:pPrChange w:id="63" w:author="asus" w:date="2023-04-22T19:13:00Z">
          <w:pPr>
            <w:pStyle w:val="18"/>
            <w:jc w:val="both"/>
          </w:pPr>
        </w:pPrChange>
      </w:pPr>
      <w:ins w:id="65" w:author="asus" w:date="2023-04-22T19:15:00Z">
        <w:r>
          <w:rPr>
            <w:lang w:val="en-US"/>
          </w:rPr>
          <w:t xml:space="preserve">3.5 </w:t>
        </w:r>
      </w:ins>
      <w:ins w:id="66" w:author="asus" w:date="2023-04-22T19:13:00Z">
        <w:r>
          <w:rPr>
            <w:lang w:val="en-US"/>
          </w:rPr>
          <w:t>Culling Masks Settings</w:t>
        </w:r>
      </w:ins>
    </w:p>
    <w:p>
      <w:pPr>
        <w:pStyle w:val="26"/>
        <w:jc w:val="both"/>
        <w:rPr>
          <w:ins w:id="68" w:author="asus" w:date="2023-04-22T19:13:00Z"/>
        </w:rPr>
        <w:pPrChange w:id="67" w:author="asus" w:date="2023-04-22T19:14:00Z">
          <w:pPr>
            <w:pStyle w:val="18"/>
            <w:jc w:val="both"/>
          </w:pPr>
        </w:pPrChange>
      </w:pPr>
    </w:p>
    <w:p>
      <w:pPr>
        <w:pStyle w:val="26"/>
        <w:rPr>
          <w:ins w:id="70" w:author="asus" w:date="2023-04-22T19:14:00Z"/>
        </w:rPr>
        <w:pPrChange w:id="69" w:author="asus" w:date="2023-04-22T19:14:00Z">
          <w:pPr>
            <w:pStyle w:val="13"/>
          </w:pPr>
        </w:pPrChange>
      </w:pPr>
      <w:ins w:id="71" w:author="asus" w:date="2023-04-22T19:14:00Z">
        <w:r>
          <w:rPr/>
          <w:t>Culling Masks are a set of settings in Unity that control which layers of objects are rendered by a Camera in a Virtual Reality (VR) environment.</w:t>
        </w:r>
      </w:ins>
    </w:p>
    <w:p>
      <w:pPr>
        <w:pStyle w:val="26"/>
        <w:rPr>
          <w:ins w:id="73" w:author="asus" w:date="2023-04-22T19:14:00Z"/>
        </w:rPr>
        <w:pPrChange w:id="72" w:author="asus" w:date="2023-04-22T19:14:00Z">
          <w:pPr>
            <w:pStyle w:val="13"/>
          </w:pPr>
        </w:pPrChange>
      </w:pPr>
      <w:ins w:id="74" w:author="asus" w:date="2023-04-22T19:14:00Z">
        <w:r>
          <w:rPr/>
          <w:t>In Unity, objects can be assigned to different layers, and each Camera can be set to render only certain layers. This allows for better performance and optimization in complex scenes, where certain objects may not need to be rendered at all times.</w:t>
        </w:r>
      </w:ins>
    </w:p>
    <w:p>
      <w:pPr>
        <w:pStyle w:val="26"/>
        <w:rPr>
          <w:ins w:id="76" w:author="asus" w:date="2023-04-22T19:14:00Z"/>
        </w:rPr>
        <w:pPrChange w:id="75" w:author="asus" w:date="2023-04-22T19:14:00Z">
          <w:pPr>
            <w:pStyle w:val="13"/>
          </w:pPr>
        </w:pPrChange>
      </w:pPr>
      <w:ins w:id="77" w:author="asus" w:date="2023-04-22T19:14:00Z">
        <w:r>
          <w:rPr/>
          <w:t>In a VR context, culling masks can be particularly useful for improving performance and reducing latency, since VR headsets require high frame rates to prevent motion sickness and ensure a smooth user experience. By carefully controlling which objects are rendered by the camera in each eye of the VR headset, Unity can reduce the number of objects that need to be processed and rendered, resulting in a faster and more efficient VR application.</w:t>
        </w:r>
      </w:ins>
    </w:p>
    <w:p>
      <w:pPr>
        <w:pStyle w:val="14"/>
        <w:jc w:val="both"/>
        <w:pPrChange w:id="78" w:author="asus" w:date="2023-04-22T19:13:00Z">
          <w:pPr>
            <w:pStyle w:val="18"/>
            <w:jc w:val="both"/>
          </w:pPr>
        </w:pPrChange>
      </w:pPr>
    </w:p>
    <w:p>
      <w:pPr>
        <w:pStyle w:val="18"/>
        <w:jc w:val="both"/>
      </w:pPr>
    </w:p>
    <w:p>
      <w:pPr>
        <w:pStyle w:val="18"/>
        <w:jc w:val="center"/>
        <w:rPr>
          <w:del w:id="79" w:author="Harsh Singh" w:date="2023-04-22T23:05:00Z"/>
        </w:rPr>
      </w:pPr>
      <w:del w:id="80" w:author="Harsh Singh" w:date="2023-04-22T23:05:00Z">
        <w:commentRangeStart w:id="30"/>
        <w:r>
          <w:rPr>
            <w:lang w:val="en-IN" w:eastAsia="en-IN"/>
          </w:rPr>
          <w:drawing>
            <wp:inline distT="0" distB="0" distL="114300" distR="114300">
              <wp:extent cx="5273040" cy="2263140"/>
              <wp:effectExtent l="0" t="0" r="0" b="7620"/>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22"/>
                      <a:stretch>
                        <a:fillRect/>
                      </a:stretch>
                    </pic:blipFill>
                    <pic:spPr>
                      <a:xfrm>
                        <a:off x="0" y="0"/>
                        <a:ext cx="5273040" cy="2263140"/>
                      </a:xfrm>
                      <a:prstGeom prst="rect">
                        <a:avLst/>
                      </a:prstGeom>
                      <a:noFill/>
                      <a:ln>
                        <a:noFill/>
                      </a:ln>
                    </pic:spPr>
                  </pic:pic>
                </a:graphicData>
              </a:graphic>
            </wp:inline>
          </w:drawing>
        </w:r>
        <w:commentRangeEnd w:id="30"/>
      </w:del>
      <w:del w:id="82" w:author="Harsh Singh" w:date="2023-04-22T23:05:00Z">
        <w:r>
          <w:rPr>
            <w:rStyle w:val="8"/>
            <w:rFonts w:asciiTheme="minorHAnsi" w:hAnsiTheme="minorHAnsi" w:cstheme="minorBidi"/>
          </w:rPr>
          <w:commentReference w:id="30"/>
        </w:r>
      </w:del>
    </w:p>
    <w:p>
      <w:pPr>
        <w:pStyle w:val="18"/>
        <w:jc w:val="center"/>
        <w:rPr>
          <w:del w:id="83" w:author="Harsh Singh" w:date="2023-04-22T23:05:00Z"/>
          <w:b/>
          <w:bCs/>
        </w:rPr>
      </w:pPr>
      <w:del w:id="84" w:author="Harsh Singh" w:date="2023-04-22T23:05:00Z">
        <w:r>
          <w:rPr>
            <w:b/>
            <w:bCs/>
          </w:rPr>
          <w:delText>Figure 3.15: Hide Culling Masks Settings</w:delText>
        </w:r>
      </w:del>
    </w:p>
    <w:p>
      <w:pPr>
        <w:pStyle w:val="18"/>
        <w:jc w:val="both"/>
      </w:pPr>
    </w:p>
    <w:p>
      <w:pPr>
        <w:pStyle w:val="18"/>
        <w:jc w:val="both"/>
      </w:pPr>
      <w:r>
        <w:rPr>
          <w:b/>
          <w:bCs/>
        </w:rPr>
        <w:t>Step 12</w:t>
      </w:r>
      <w:r>
        <w:t xml:space="preserve">: To create a Canvas, right-click on </w:t>
      </w:r>
      <w:r>
        <w:rPr>
          <w:b/>
          <w:bCs/>
        </w:rPr>
        <w:t>Hierarchy Panel</w:t>
      </w:r>
      <w:r>
        <w:t xml:space="preserve">. </w:t>
      </w:r>
    </w:p>
    <w:p>
      <w:pPr>
        <w:pStyle w:val="18"/>
        <w:jc w:val="both"/>
      </w:pPr>
    </w:p>
    <w:p>
      <w:pPr>
        <w:pStyle w:val="18"/>
        <w:jc w:val="both"/>
      </w:pPr>
      <w:r>
        <w:rPr>
          <w:b/>
          <w:bCs/>
        </w:rPr>
        <w:t>Step 13</w:t>
      </w:r>
      <w:r>
        <w:t>:</w:t>
      </w:r>
      <w:r>
        <w:rPr>
          <w:b/>
          <w:bCs/>
        </w:rPr>
        <w:t xml:space="preserve"> </w:t>
      </w:r>
      <w:r>
        <w:t xml:space="preserve">Select </w:t>
      </w:r>
      <w:r>
        <w:rPr>
          <w:b/>
          <w:bCs/>
        </w:rPr>
        <w:t>UI → Canva</w:t>
      </w:r>
      <w:ins w:id="85" w:author="Shilpa" w:date="2023-04-16T16:44:00Z">
        <w:r>
          <w:rPr>
            <w:b/>
            <w:bCs/>
            <w:lang w:val="en-GB"/>
          </w:rPr>
          <w:t>s</w:t>
        </w:r>
      </w:ins>
      <w:r>
        <w:t>, this will add a Canvas element where our button will be present in</w:t>
      </w:r>
      <w:r>
        <w:rPr>
          <w:b/>
          <w:bCs/>
        </w:rPr>
        <w:t xml:space="preserve"> VR </w:t>
      </w:r>
      <w:r>
        <w:t>as shown in Figure 3.16.</w:t>
      </w:r>
      <w:r>
        <w:rPr>
          <w:b/>
          <w:bCs/>
        </w:rPr>
        <w:t xml:space="preserve"> </w:t>
      </w:r>
    </w:p>
    <w:p>
      <w:pPr>
        <w:pStyle w:val="18"/>
        <w:jc w:val="both"/>
      </w:pPr>
    </w:p>
    <w:p>
      <w:pPr>
        <w:pStyle w:val="18"/>
        <w:jc w:val="center"/>
      </w:pPr>
      <w:r>
        <w:rPr>
          <w:lang w:val="en-IN" w:eastAsia="en-IN"/>
        </w:rPr>
        <w:drawing>
          <wp:inline distT="0" distB="0" distL="114300" distR="114300">
            <wp:extent cx="5166360" cy="4448810"/>
            <wp:effectExtent l="0" t="0" r="15240" b="889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23"/>
                    <a:stretch>
                      <a:fillRect/>
                    </a:stretch>
                  </pic:blipFill>
                  <pic:spPr>
                    <a:xfrm>
                      <a:off x="0" y="0"/>
                      <a:ext cx="5166360" cy="4448810"/>
                    </a:xfrm>
                    <a:prstGeom prst="rect">
                      <a:avLst/>
                    </a:prstGeom>
                    <a:noFill/>
                    <a:ln>
                      <a:noFill/>
                    </a:ln>
                  </pic:spPr>
                </pic:pic>
              </a:graphicData>
            </a:graphic>
          </wp:inline>
        </w:drawing>
      </w:r>
    </w:p>
    <w:p>
      <w:pPr>
        <w:pStyle w:val="18"/>
        <w:jc w:val="center"/>
        <w:rPr>
          <w:b/>
          <w:bCs/>
        </w:rPr>
      </w:pPr>
      <w:r>
        <w:rPr>
          <w:b/>
          <w:bCs/>
        </w:rPr>
        <w:t>Figure 3.16: Adding Canvas</w:t>
      </w:r>
    </w:p>
    <w:p>
      <w:pPr>
        <w:pStyle w:val="18"/>
        <w:jc w:val="both"/>
      </w:pPr>
    </w:p>
    <w:p>
      <w:pPr>
        <w:pStyle w:val="18"/>
        <w:jc w:val="both"/>
      </w:pPr>
    </w:p>
    <w:p>
      <w:pPr>
        <w:pStyle w:val="18"/>
        <w:jc w:val="both"/>
      </w:pPr>
      <w:r>
        <w:rPr>
          <w:b/>
          <w:bCs/>
        </w:rPr>
        <w:t>Step 14</w:t>
      </w:r>
      <w:r>
        <w:t xml:space="preserve">: After adding Canvas, remove </w:t>
      </w:r>
      <w:r>
        <w:rPr>
          <w:b/>
          <w:bCs/>
        </w:rPr>
        <w:t xml:space="preserve">Graphic Ray Caster </w:t>
      </w:r>
      <w:r>
        <w:t>Component as shown in Figure 3.17.</w:t>
      </w:r>
    </w:p>
    <w:p>
      <w:pPr>
        <w:pStyle w:val="18"/>
        <w:jc w:val="both"/>
      </w:pPr>
    </w:p>
    <w:p>
      <w:pPr>
        <w:pStyle w:val="18"/>
        <w:jc w:val="center"/>
      </w:pPr>
      <w:r>
        <w:rPr>
          <w:lang w:val="en-IN" w:eastAsia="en-IN"/>
        </w:rPr>
        <w:drawing>
          <wp:inline distT="0" distB="0" distL="114300" distR="114300">
            <wp:extent cx="5274310" cy="2584450"/>
            <wp:effectExtent l="0" t="0" r="13970" b="635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24"/>
                    <a:stretch>
                      <a:fillRect/>
                    </a:stretch>
                  </pic:blipFill>
                  <pic:spPr>
                    <a:xfrm>
                      <a:off x="0" y="0"/>
                      <a:ext cx="5274310" cy="2584450"/>
                    </a:xfrm>
                    <a:prstGeom prst="rect">
                      <a:avLst/>
                    </a:prstGeom>
                    <a:noFill/>
                    <a:ln>
                      <a:noFill/>
                    </a:ln>
                  </pic:spPr>
                </pic:pic>
              </a:graphicData>
            </a:graphic>
          </wp:inline>
        </w:drawing>
      </w:r>
    </w:p>
    <w:p>
      <w:pPr>
        <w:pStyle w:val="18"/>
        <w:jc w:val="center"/>
        <w:rPr>
          <w:b/>
          <w:bCs/>
        </w:rPr>
      </w:pPr>
      <w:r>
        <w:rPr>
          <w:b/>
          <w:bCs/>
        </w:rPr>
        <w:t>Figure 3.17: Remove Graphic Ray Caster Component</w:t>
      </w:r>
    </w:p>
    <w:p>
      <w:pPr>
        <w:pStyle w:val="18"/>
        <w:jc w:val="both"/>
        <w:rPr>
          <w:b/>
          <w:bCs/>
        </w:rPr>
      </w:pPr>
    </w:p>
    <w:p>
      <w:pPr>
        <w:pStyle w:val="18"/>
        <w:jc w:val="both"/>
        <w:rPr>
          <w:ins w:id="86" w:author="Harsh Singh" w:date="2023-04-22T23:06:00Z"/>
        </w:rPr>
      </w:pPr>
      <w:r>
        <w:rPr>
          <w:b/>
          <w:bCs/>
        </w:rPr>
        <w:t>Step 15</w:t>
      </w:r>
      <w:r>
        <w:t xml:space="preserve">: Go to add component of canvas and select </w:t>
      </w:r>
      <w:r>
        <w:rPr>
          <w:b/>
          <w:bCs/>
        </w:rPr>
        <w:t>Add Component → Search OVR RayCaster</w:t>
      </w:r>
      <w:r>
        <w:t xml:space="preserve"> and click as shown in Figure 3.18. </w:t>
      </w:r>
    </w:p>
    <w:p>
      <w:pPr>
        <w:pStyle w:val="18"/>
        <w:jc w:val="both"/>
        <w:rPr>
          <w:ins w:id="87" w:author="Harsh Singh" w:date="2023-04-22T23:06:00Z"/>
        </w:rPr>
      </w:pPr>
    </w:p>
    <w:p>
      <w:pPr>
        <w:pStyle w:val="18"/>
        <w:jc w:val="both"/>
        <w:rPr>
          <w:ins w:id="88" w:author="Harsh Singh" w:date="2023-04-22T23:06:00Z"/>
        </w:rPr>
      </w:pPr>
    </w:p>
    <w:p>
      <w:pPr>
        <w:pStyle w:val="18"/>
        <w:jc w:val="center"/>
        <w:pPrChange w:id="89" w:author="Harsh Singh" w:date="2023-04-22T23:06:00Z">
          <w:pPr>
            <w:pStyle w:val="18"/>
            <w:jc w:val="both"/>
          </w:pPr>
        </w:pPrChange>
      </w:pPr>
      <w:ins w:id="90" w:author="asus" w:date="2023-04-22T23:31:08Z">
        <w:r>
          <w:rPr/>
          <w:drawing>
            <wp:inline distT="0" distB="0" distL="114300" distR="114300">
              <wp:extent cx="5270500" cy="865505"/>
              <wp:effectExtent l="0" t="0" r="2540" b="317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25"/>
                      <a:stretch>
                        <a:fillRect/>
                      </a:stretch>
                    </pic:blipFill>
                    <pic:spPr>
                      <a:xfrm>
                        <a:off x="0" y="0"/>
                        <a:ext cx="5270500" cy="865505"/>
                      </a:xfrm>
                      <a:prstGeom prst="rect">
                        <a:avLst/>
                      </a:prstGeom>
                      <a:noFill/>
                      <a:ln>
                        <a:noFill/>
                      </a:ln>
                    </pic:spPr>
                  </pic:pic>
                </a:graphicData>
              </a:graphic>
            </wp:inline>
          </w:drawing>
        </w:r>
      </w:ins>
      <w:ins w:id="92" w:author="Harsh Singh" w:date="2023-04-22T23:06:00Z">
        <w:del w:id="93" w:author="asus" w:date="2023-04-22T23:23:55Z">
          <w:r>
            <w:rPr>
              <w:lang w:val="en-IN" w:eastAsia="en-IN"/>
            </w:rPr>
            <w:drawing>
              <wp:inline distT="0" distB="0" distL="0" distR="0">
                <wp:extent cx="3679190" cy="5419725"/>
                <wp:effectExtent l="0" t="0" r="889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679190" cy="5419725"/>
                        </a:xfrm>
                        <a:prstGeom prst="rect">
                          <a:avLst/>
                        </a:prstGeom>
                      </pic:spPr>
                    </pic:pic>
                  </a:graphicData>
                </a:graphic>
              </wp:inline>
            </w:drawing>
          </w:r>
        </w:del>
      </w:ins>
    </w:p>
    <w:p>
      <w:pPr>
        <w:pStyle w:val="18"/>
        <w:jc w:val="center"/>
        <w:rPr>
          <w:del w:id="96" w:author="Harsh Singh" w:date="2023-04-22T22:47:00Z"/>
        </w:rPr>
      </w:pPr>
      <w:ins w:id="97" w:author="Harsh Singh" w:date="2023-04-22T22:47:00Z">
        <w:r>
          <w:rPr/>
          <w:t xml:space="preserve">                          </w:t>
        </w:r>
      </w:ins>
    </w:p>
    <w:p>
      <w:pPr>
        <w:pStyle w:val="18"/>
        <w:jc w:val="left"/>
        <w:rPr>
          <w:del w:id="99" w:author="Harsh Singh" w:date="2023-04-22T22:47:00Z"/>
        </w:rPr>
        <w:pPrChange w:id="98" w:author="Harsh Singh" w:date="2023-04-22T22:47:00Z">
          <w:pPr>
            <w:pStyle w:val="18"/>
            <w:jc w:val="center"/>
          </w:pPr>
        </w:pPrChange>
      </w:pPr>
      <w:del w:id="100" w:author="Harsh Singh" w:date="2023-04-22T23:06:00Z">
        <w:commentRangeStart w:id="31"/>
        <w:commentRangeStart w:id="32"/>
        <w:r>
          <w:rPr>
            <w:lang w:val="en-IN" w:eastAsia="en-IN"/>
          </w:rPr>
          <w:drawing>
            <wp:anchor distT="0" distB="0" distL="118745" distR="118745" simplePos="0" relativeHeight="251659264" behindDoc="0" locked="0" layoutInCell="1" allowOverlap="1">
              <wp:simplePos x="0" y="0"/>
              <wp:positionH relativeFrom="column">
                <wp:posOffset>1316355</wp:posOffset>
              </wp:positionH>
              <wp:positionV relativeFrom="paragraph">
                <wp:posOffset>34925</wp:posOffset>
              </wp:positionV>
              <wp:extent cx="2948940" cy="5981700"/>
              <wp:effectExtent l="0" t="0" r="7620" b="7620"/>
              <wp:wrapTopAndBottom/>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8"/>
                      <pic:cNvPicPr>
                        <a:picLocks noChangeAspect="1"/>
                      </pic:cNvPicPr>
                    </pic:nvPicPr>
                    <pic:blipFill>
                      <a:blip r:embed="rId27"/>
                      <a:stretch>
                        <a:fillRect/>
                      </a:stretch>
                    </pic:blipFill>
                    <pic:spPr>
                      <a:xfrm>
                        <a:off x="0" y="0"/>
                        <a:ext cx="2948940" cy="5981700"/>
                      </a:xfrm>
                      <a:prstGeom prst="rect">
                        <a:avLst/>
                      </a:prstGeom>
                      <a:noFill/>
                      <a:ln>
                        <a:noFill/>
                      </a:ln>
                    </pic:spPr>
                  </pic:pic>
                </a:graphicData>
              </a:graphic>
            </wp:anchor>
          </w:drawing>
        </w:r>
        <w:commentRangeEnd w:id="31"/>
      </w:del>
      <w:r>
        <w:rPr>
          <w:rStyle w:val="8"/>
          <w:rFonts w:asciiTheme="minorHAnsi" w:hAnsiTheme="minorHAnsi" w:cstheme="minorBidi"/>
        </w:rPr>
        <w:commentReference w:id="31"/>
      </w:r>
      <w:commentRangeEnd w:id="32"/>
      <w:r>
        <w:commentReference w:id="32"/>
      </w:r>
    </w:p>
    <w:p>
      <w:pPr>
        <w:pStyle w:val="18"/>
        <w:jc w:val="left"/>
        <w:rPr>
          <w:b/>
          <w:bCs/>
        </w:rPr>
        <w:pPrChange w:id="102" w:author="Harsh Singh" w:date="2023-04-22T22:47:00Z">
          <w:pPr>
            <w:pStyle w:val="18"/>
            <w:jc w:val="center"/>
          </w:pPr>
        </w:pPrChange>
      </w:pPr>
      <w:r>
        <w:rPr>
          <w:b/>
          <w:bCs/>
        </w:rPr>
        <w:t>Figure 3.18: Search OVR RayCaster</w:t>
      </w:r>
    </w:p>
    <w:p>
      <w:pPr>
        <w:pStyle w:val="18"/>
        <w:jc w:val="both"/>
        <w:rPr>
          <w:b/>
          <w:bCs/>
        </w:rPr>
      </w:pPr>
    </w:p>
    <w:p>
      <w:pPr>
        <w:pStyle w:val="18"/>
        <w:jc w:val="both"/>
      </w:pPr>
      <w:r>
        <w:rPr>
          <w:b/>
          <w:bCs/>
        </w:rPr>
        <w:t>Step 16</w:t>
      </w:r>
      <w:r>
        <w:t>:</w:t>
      </w:r>
      <w:r>
        <w:rPr>
          <w:b/>
          <w:bCs/>
        </w:rPr>
        <w:t xml:space="preserve"> </w:t>
      </w:r>
      <w:r>
        <w:t xml:space="preserve">Search for </w:t>
      </w:r>
      <w:r>
        <w:rPr>
          <w:b/>
          <w:bCs/>
        </w:rPr>
        <w:t xml:space="preserve">UI Helper </w:t>
      </w:r>
      <w:r>
        <w:t>in Project Panel and drag it to Hierarchy Panel.</w:t>
      </w:r>
    </w:p>
    <w:p>
      <w:pPr>
        <w:pStyle w:val="18"/>
        <w:jc w:val="both"/>
      </w:pPr>
    </w:p>
    <w:p>
      <w:pPr>
        <w:pStyle w:val="18"/>
        <w:jc w:val="both"/>
      </w:pPr>
      <w:r>
        <w:rPr>
          <w:b/>
          <w:bCs/>
        </w:rPr>
        <w:t>Step 17</w:t>
      </w:r>
      <w:r>
        <w:t>: Click the arrow beside UIHelper and select Sphere as shown in</w:t>
      </w:r>
      <w:r>
        <w:rPr>
          <w:b/>
          <w:bCs/>
        </w:rPr>
        <w:t xml:space="preserve"> </w:t>
      </w:r>
      <w:r>
        <w:t>Figure 3.19 and Figure 3.20.</w:t>
      </w:r>
    </w:p>
    <w:p>
      <w:pPr>
        <w:pStyle w:val="18"/>
        <w:jc w:val="center"/>
      </w:pPr>
      <w:r>
        <w:rPr>
          <w:lang w:val="en-IN" w:eastAsia="en-IN"/>
        </w:rPr>
        <w:drawing>
          <wp:inline distT="0" distB="0" distL="114300" distR="114300">
            <wp:extent cx="5273040" cy="3726180"/>
            <wp:effectExtent l="0" t="0" r="0" b="7620"/>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28"/>
                    <a:stretch>
                      <a:fillRect/>
                    </a:stretch>
                  </pic:blipFill>
                  <pic:spPr>
                    <a:xfrm>
                      <a:off x="0" y="0"/>
                      <a:ext cx="5273040" cy="3726180"/>
                    </a:xfrm>
                    <a:prstGeom prst="rect">
                      <a:avLst/>
                    </a:prstGeom>
                    <a:noFill/>
                    <a:ln>
                      <a:noFill/>
                    </a:ln>
                  </pic:spPr>
                </pic:pic>
              </a:graphicData>
            </a:graphic>
          </wp:inline>
        </w:drawing>
      </w:r>
      <w:r>
        <w:rPr>
          <w:b/>
          <w:bCs/>
        </w:rPr>
        <w:t>Figure 3.19: UIHelper Component</w:t>
      </w:r>
    </w:p>
    <w:p>
      <w:pPr>
        <w:pStyle w:val="18"/>
        <w:jc w:val="both"/>
      </w:pPr>
    </w:p>
    <w:p>
      <w:pPr>
        <w:pStyle w:val="18"/>
        <w:jc w:val="both"/>
      </w:pPr>
    </w:p>
    <w:p>
      <w:pPr>
        <w:pStyle w:val="18"/>
        <w:jc w:val="both"/>
      </w:pPr>
    </w:p>
    <w:p>
      <w:pPr>
        <w:pStyle w:val="18"/>
        <w:jc w:val="center"/>
        <w:rPr>
          <w:b/>
          <w:bCs/>
        </w:rPr>
      </w:pPr>
      <w:r>
        <w:rPr>
          <w:b/>
          <w:bCs/>
          <w:lang w:val="en-IN" w:eastAsia="en-IN"/>
        </w:rPr>
        <w:drawing>
          <wp:anchor distT="0" distB="0" distL="118745" distR="118745" simplePos="0" relativeHeight="251663360" behindDoc="0" locked="0" layoutInCell="1" allowOverlap="1">
            <wp:simplePos x="0" y="0"/>
            <wp:positionH relativeFrom="column">
              <wp:posOffset>0</wp:posOffset>
            </wp:positionH>
            <wp:positionV relativeFrom="paragraph">
              <wp:posOffset>0</wp:posOffset>
            </wp:positionV>
            <wp:extent cx="5268595" cy="2534920"/>
            <wp:effectExtent l="0" t="0" r="4445" b="10160"/>
            <wp:wrapTopAndBottom/>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9"/>
                    <a:stretch>
                      <a:fillRect/>
                    </a:stretch>
                  </pic:blipFill>
                  <pic:spPr>
                    <a:xfrm>
                      <a:off x="0" y="0"/>
                      <a:ext cx="5268595" cy="2534920"/>
                    </a:xfrm>
                    <a:prstGeom prst="rect">
                      <a:avLst/>
                    </a:prstGeom>
                    <a:noFill/>
                    <a:ln>
                      <a:noFill/>
                    </a:ln>
                  </pic:spPr>
                </pic:pic>
              </a:graphicData>
            </a:graphic>
          </wp:anchor>
        </w:drawing>
      </w:r>
      <w:r>
        <w:rPr>
          <w:b/>
          <w:bCs/>
        </w:rPr>
        <w:t>Figure 3.20: Select Sphere Under UIHelper</w:t>
      </w:r>
    </w:p>
    <w:p>
      <w:pPr>
        <w:pStyle w:val="18"/>
        <w:jc w:val="both"/>
      </w:pPr>
    </w:p>
    <w:p>
      <w:pPr>
        <w:pStyle w:val="18"/>
        <w:jc w:val="both"/>
      </w:pPr>
    </w:p>
    <w:p>
      <w:pPr>
        <w:pStyle w:val="18"/>
        <w:jc w:val="both"/>
      </w:pPr>
      <w:r>
        <w:rPr>
          <w:b/>
          <w:bCs/>
        </w:rPr>
        <w:t>Step 18</w:t>
      </w:r>
      <w:r>
        <w:t xml:space="preserve">: </w:t>
      </w:r>
      <w:ins w:id="103" w:author="asus" w:date="2023-04-22T23:41:10Z">
        <w:r>
          <w:rPr/>
          <w:t xml:space="preserve">Select the </w:t>
        </w:r>
      </w:ins>
      <w:ins w:id="104" w:author="asus" w:date="2023-04-22T23:41:10Z">
        <w:r>
          <w:rPr>
            <w:b/>
            <w:bCs/>
          </w:rPr>
          <w:t>line renderer</w:t>
        </w:r>
      </w:ins>
      <w:ins w:id="105" w:author="asus" w:date="2023-04-22T23:41:10Z">
        <w:r>
          <w:rPr/>
          <w:t xml:space="preserve"> and </w:t>
        </w:r>
      </w:ins>
      <w:ins w:id="106" w:author="asus" w:date="2023-04-22T23:41:10Z">
        <w:r>
          <w:rPr>
            <w:b/>
            <w:bCs/>
          </w:rPr>
          <w:t>Click on Edit Script</w:t>
        </w:r>
      </w:ins>
      <w:ins w:id="107" w:author="asus" w:date="2023-04-22T23:41:10Z">
        <w:r>
          <w:rPr/>
          <w:t xml:space="preserve"> and </w:t>
        </w:r>
      </w:ins>
      <w:ins w:id="108" w:author="asus" w:date="2023-04-22T23:41:10Z">
        <w:r>
          <w:rPr>
            <w:b/>
            <w:bCs/>
          </w:rPr>
          <w:t xml:space="preserve">open Script </w:t>
        </w:r>
      </w:ins>
      <w:ins w:id="109" w:author="asus" w:date="2023-04-22T23:41:10Z">
        <w:r>
          <w:rPr>
            <w:rFonts w:hint="default"/>
            <w:b w:val="0"/>
            <w:bCs w:val="0"/>
            <w:lang w:val="en-US"/>
          </w:rPr>
          <w:t>Figure 3.21</w:t>
        </w:r>
      </w:ins>
      <w:ins w:id="110" w:author="asus" w:date="2023-04-22T23:42:28Z">
        <w:r>
          <w:rPr>
            <w:rFonts w:hint="default"/>
            <w:b w:val="0"/>
            <w:bCs w:val="0"/>
            <w:lang w:val="en-US"/>
          </w:rPr>
          <w:t xml:space="preserve"> a</w:t>
        </w:r>
      </w:ins>
      <w:ins w:id="111" w:author="asus" w:date="2023-04-22T23:42:29Z">
        <w:r>
          <w:rPr>
            <w:rFonts w:hint="default"/>
            <w:b w:val="0"/>
            <w:bCs w:val="0"/>
            <w:lang w:val="en-US"/>
          </w:rPr>
          <w:t xml:space="preserve">nd </w:t>
        </w:r>
      </w:ins>
      <w:ins w:id="112" w:author="asus" w:date="2023-04-22T23:42:30Z">
        <w:r>
          <w:rPr>
            <w:rFonts w:hint="default"/>
            <w:b w:val="0"/>
            <w:bCs w:val="0"/>
            <w:lang w:val="en-US"/>
          </w:rPr>
          <w:t>Figur</w:t>
        </w:r>
      </w:ins>
      <w:ins w:id="113" w:author="asus" w:date="2023-04-22T23:42:31Z">
        <w:r>
          <w:rPr>
            <w:rFonts w:hint="default"/>
            <w:b w:val="0"/>
            <w:bCs w:val="0"/>
            <w:lang w:val="en-US"/>
          </w:rPr>
          <w:t xml:space="preserve">e </w:t>
        </w:r>
      </w:ins>
      <w:ins w:id="114" w:author="asus" w:date="2023-04-22T23:42:32Z">
        <w:r>
          <w:rPr>
            <w:rFonts w:hint="default"/>
            <w:b w:val="0"/>
            <w:bCs w:val="0"/>
            <w:lang w:val="en-US"/>
          </w:rPr>
          <w:t>3.22</w:t>
        </w:r>
      </w:ins>
      <w:ins w:id="115" w:author="asus" w:date="2023-04-22T23:41:10Z">
        <w:r>
          <w:rPr>
            <w:rFonts w:hint="default"/>
            <w:b w:val="0"/>
            <w:bCs w:val="0"/>
            <w:lang w:val="en-US"/>
          </w:rPr>
          <w:t>.</w:t>
        </w:r>
      </w:ins>
      <w:del w:id="116" w:author="asus" w:date="2023-04-22T23:40:58Z">
        <w:r>
          <w:rPr/>
          <w:delText xml:space="preserve">Click the LaserPointer Iin the Hierarchy Panel and </w:delText>
        </w:r>
      </w:del>
      <w:del w:id="117" w:author="asus" w:date="2023-04-22T23:40:58Z">
        <w:r>
          <w:rPr>
            <w:b/>
            <w:bCs/>
          </w:rPr>
          <w:delText xml:space="preserve">Tick Mark </w:delText>
        </w:r>
      </w:del>
      <w:del w:id="118" w:author="asus" w:date="2023-04-22T23:40:58Z">
        <w:r>
          <w:rPr/>
          <w:delText>the</w:delText>
        </w:r>
      </w:del>
      <w:del w:id="119" w:author="asus" w:date="2023-04-22T23:40:58Z">
        <w:r>
          <w:rPr>
            <w:b/>
            <w:bCs/>
          </w:rPr>
          <w:delText xml:space="preserve"> Line Renderer</w:delText>
        </w:r>
      </w:del>
      <w:del w:id="120" w:author="asus" w:date="2023-04-22T23:39:55Z">
        <w:r>
          <w:rPr/>
          <w:delText xml:space="preserve"> </w:delText>
        </w:r>
      </w:del>
      <w:del w:id="121" w:author="asus" w:date="2023-04-22T23:39:54Z">
        <w:r>
          <w:rPr/>
          <w:delText>a</w:delText>
        </w:r>
      </w:del>
      <w:del w:id="122" w:author="asus" w:date="2023-04-22T23:39:53Z">
        <w:r>
          <w:rPr/>
          <w:delText>s sho</w:delText>
        </w:r>
      </w:del>
      <w:del w:id="123" w:author="asus" w:date="2023-04-22T23:39:52Z">
        <w:r>
          <w:rPr/>
          <w:delText>wn in</w:delText>
        </w:r>
      </w:del>
      <w:del w:id="124" w:author="asus" w:date="2023-04-22T23:39:52Z">
        <w:r>
          <w:rPr>
            <w:b/>
            <w:bCs/>
          </w:rPr>
          <w:delText xml:space="preserve"> </w:delText>
        </w:r>
      </w:del>
      <w:del w:id="125" w:author="asus" w:date="2023-04-22T23:39:52Z">
        <w:r>
          <w:rPr/>
          <w:delText>Fi</w:delText>
        </w:r>
      </w:del>
      <w:del w:id="126" w:author="asus" w:date="2023-04-22T23:39:51Z">
        <w:r>
          <w:rPr/>
          <w:delText>gure 3.21.</w:delText>
        </w:r>
      </w:del>
    </w:p>
    <w:p>
      <w:pPr>
        <w:pStyle w:val="18"/>
        <w:jc w:val="both"/>
      </w:pPr>
    </w:p>
    <w:p>
      <w:pPr>
        <w:pStyle w:val="18"/>
        <w:jc w:val="center"/>
      </w:pPr>
      <w:r>
        <w:rPr>
          <w:lang w:val="en-IN" w:eastAsia="en-IN"/>
        </w:rPr>
        <w:drawing>
          <wp:inline distT="0" distB="0" distL="114300" distR="114300">
            <wp:extent cx="5273040" cy="1935480"/>
            <wp:effectExtent l="0" t="0" r="0" b="0"/>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30"/>
                    <a:stretch>
                      <a:fillRect/>
                    </a:stretch>
                  </pic:blipFill>
                  <pic:spPr>
                    <a:xfrm>
                      <a:off x="0" y="0"/>
                      <a:ext cx="5273040" cy="1935480"/>
                    </a:xfrm>
                    <a:prstGeom prst="rect">
                      <a:avLst/>
                    </a:prstGeom>
                    <a:noFill/>
                    <a:ln>
                      <a:noFill/>
                    </a:ln>
                  </pic:spPr>
                </pic:pic>
              </a:graphicData>
            </a:graphic>
          </wp:inline>
        </w:drawing>
      </w:r>
    </w:p>
    <w:p>
      <w:pPr>
        <w:pStyle w:val="18"/>
        <w:jc w:val="center"/>
        <w:rPr>
          <w:b/>
          <w:bCs/>
        </w:rPr>
      </w:pPr>
      <w:r>
        <w:rPr>
          <w:b/>
          <w:bCs/>
        </w:rPr>
        <w:t>Figure 3.21: Line Renderer</w:t>
      </w:r>
    </w:p>
    <w:p>
      <w:pPr>
        <w:pStyle w:val="18"/>
        <w:jc w:val="both"/>
      </w:pPr>
    </w:p>
    <w:p>
      <w:pPr>
        <w:pStyle w:val="18"/>
        <w:jc w:val="both"/>
        <w:rPr>
          <w:del w:id="127" w:author="asus" w:date="2023-04-22T23:40:03Z"/>
          <w:rFonts w:hint="default"/>
          <w:b/>
          <w:bCs/>
          <w:lang w:val="en-US"/>
        </w:rPr>
      </w:pPr>
      <w:r>
        <w:rPr>
          <w:b/>
          <w:bCs/>
        </w:rPr>
        <w:t>Step 19</w:t>
      </w:r>
      <w:r>
        <w:t>:</w:t>
      </w:r>
      <w:r>
        <w:rPr>
          <w:b/>
          <w:bCs/>
        </w:rPr>
        <w:t xml:space="preserve"> </w:t>
      </w:r>
      <w:del w:id="128" w:author="asus" w:date="2023-04-22T23:41:29Z">
        <w:r>
          <w:rPr>
            <w:rFonts w:hint="default"/>
            <w:lang w:val="en-US"/>
          </w:rPr>
          <w:delText xml:space="preserve">Select the </w:delText>
        </w:r>
      </w:del>
      <w:del w:id="129" w:author="asus" w:date="2023-04-22T23:41:29Z">
        <w:r>
          <w:rPr>
            <w:rFonts w:hint="default"/>
            <w:b/>
            <w:bCs/>
            <w:lang w:val="en-US"/>
          </w:rPr>
          <w:delText>line renderer</w:delText>
        </w:r>
      </w:del>
      <w:del w:id="130" w:author="asus" w:date="2023-04-22T23:41:29Z">
        <w:r>
          <w:rPr>
            <w:rFonts w:hint="default"/>
            <w:lang w:val="en-US"/>
          </w:rPr>
          <w:delText xml:space="preserve"> and </w:delText>
        </w:r>
      </w:del>
      <w:del w:id="131" w:author="asus" w:date="2023-04-22T23:41:29Z">
        <w:r>
          <w:rPr>
            <w:rFonts w:hint="default"/>
            <w:b/>
            <w:bCs/>
            <w:lang w:val="en-US"/>
          </w:rPr>
          <w:delText>Click on Edit Script</w:delText>
        </w:r>
      </w:del>
      <w:del w:id="132" w:author="asus" w:date="2023-04-22T23:41:29Z">
        <w:r>
          <w:rPr>
            <w:rFonts w:hint="default"/>
            <w:lang w:val="en-US"/>
          </w:rPr>
          <w:delText xml:space="preserve"> and </w:delText>
        </w:r>
      </w:del>
      <w:del w:id="133" w:author="asus" w:date="2023-04-22T23:41:29Z">
        <w:r>
          <w:rPr>
            <w:rFonts w:hint="default"/>
            <w:b/>
            <w:bCs/>
            <w:lang w:val="en-US"/>
          </w:rPr>
          <w:delText xml:space="preserve">open Script </w:delText>
        </w:r>
      </w:del>
      <w:ins w:id="134" w:author="asus" w:date="2023-04-22T23:41:29Z">
        <w:r>
          <w:rPr>
            <w:rFonts w:hint="default"/>
            <w:lang w:val="en-US"/>
          </w:rPr>
          <w:t>Cha</w:t>
        </w:r>
      </w:ins>
      <w:ins w:id="135" w:author="asus" w:date="2023-04-22T23:41:30Z">
        <w:r>
          <w:rPr>
            <w:rFonts w:hint="default"/>
            <w:lang w:val="en-US"/>
          </w:rPr>
          <w:t xml:space="preserve">nge </w:t>
        </w:r>
      </w:ins>
      <w:ins w:id="136" w:author="asus" w:date="2023-04-22T23:41:31Z">
        <w:r>
          <w:rPr>
            <w:rFonts w:hint="default"/>
            <w:lang w:val="en-US"/>
          </w:rPr>
          <w:t xml:space="preserve">the </w:t>
        </w:r>
      </w:ins>
      <w:ins w:id="137" w:author="asus" w:date="2023-04-22T23:41:32Z">
        <w:r>
          <w:rPr>
            <w:rFonts w:hint="default"/>
            <w:lang w:val="en-US"/>
          </w:rPr>
          <w:t>Sc</w:t>
        </w:r>
      </w:ins>
      <w:ins w:id="138" w:author="asus" w:date="2023-04-22T23:41:33Z">
        <w:r>
          <w:rPr>
            <w:rFonts w:hint="default"/>
            <w:lang w:val="en-US"/>
          </w:rPr>
          <w:t xml:space="preserve">ript </w:t>
        </w:r>
      </w:ins>
      <w:ins w:id="139" w:author="asus" w:date="2023-04-22T23:42:39Z">
        <w:r>
          <w:rPr>
            <w:rFonts w:hint="default"/>
            <w:lang w:val="en-US"/>
          </w:rPr>
          <w:t>as f</w:t>
        </w:r>
      </w:ins>
      <w:ins w:id="140" w:author="asus" w:date="2023-04-22T23:42:40Z">
        <w:r>
          <w:rPr>
            <w:rFonts w:hint="default"/>
            <w:lang w:val="en-US"/>
          </w:rPr>
          <w:t>ollows</w:t>
        </w:r>
      </w:ins>
      <w:ins w:id="141" w:author="asus" w:date="2023-04-22T23:42:41Z">
        <w:r>
          <w:rPr>
            <w:rFonts w:hint="default"/>
            <w:lang w:val="en-US"/>
          </w:rPr>
          <w:t xml:space="preserve"> </w:t>
        </w:r>
      </w:ins>
      <w:ins w:id="142" w:author="asus" w:date="2023-04-22T23:42:42Z">
        <w:r>
          <w:rPr>
            <w:rFonts w:hint="default"/>
            <w:lang w:val="en-US"/>
          </w:rPr>
          <w:t>-</w:t>
        </w:r>
      </w:ins>
    </w:p>
    <w:p>
      <w:pPr>
        <w:pStyle w:val="18"/>
        <w:jc w:val="both"/>
        <w:rPr>
          <w:ins w:id="143" w:author="asus" w:date="2023-04-22T23:40:03Z"/>
          <w:szCs w:val="24"/>
        </w:rPr>
      </w:pPr>
    </w:p>
    <w:p>
      <w:pPr>
        <w:pStyle w:val="18"/>
        <w:jc w:val="both"/>
        <w:rPr>
          <w:ins w:id="144" w:author="asus" w:date="2023-04-22T23:40:04Z"/>
          <w:szCs w:val="24"/>
        </w:rPr>
      </w:pPr>
    </w:p>
    <w:p>
      <w:pPr>
        <w:pStyle w:val="18"/>
        <w:jc w:val="both"/>
        <w:rPr>
          <w:rFonts w:eastAsia="Consolas"/>
          <w:color w:val="000000"/>
          <w:szCs w:val="24"/>
        </w:rPr>
      </w:pPr>
      <w:commentRangeStart w:id="33"/>
      <w:commentRangeStart w:id="34"/>
      <w:r>
        <w:rPr>
          <w:szCs w:val="24"/>
        </w:rPr>
        <w:t>Before</w:t>
      </w:r>
      <w:ins w:id="145" w:author="Shilpa" w:date="2023-04-16T16:45:00Z">
        <w:r>
          <w:rPr>
            <w:szCs w:val="24"/>
            <w:lang w:val="en-GB"/>
          </w:rPr>
          <w:t xml:space="preserve"> </w:t>
        </w:r>
      </w:ins>
      <w:del w:id="146" w:author="Shilpa" w:date="2023-04-16T16:45:00Z">
        <w:r>
          <w:rPr>
            <w:szCs w:val="24"/>
          </w:rPr>
          <w:delText xml:space="preserve"> </w:delText>
        </w:r>
      </w:del>
      <w:r>
        <w:rPr>
          <w:rFonts w:eastAsia="Consolas"/>
          <w:color w:val="auto"/>
          <w:szCs w:val="24"/>
          <w:rPrChange w:id="147" w:author="Shilpa" w:date="2023-04-16T16:45:00Z">
            <w:rPr>
              <w:rFonts w:eastAsia="Consolas"/>
              <w:color w:val="0000FF"/>
              <w:szCs w:val="24"/>
            </w:rPr>
          </w:rPrChange>
        </w:rPr>
        <w:t xml:space="preserve">private </w:t>
      </w:r>
      <w:r>
        <w:rPr>
          <w:rFonts w:eastAsia="Consolas"/>
          <w:color w:val="000000"/>
          <w:szCs w:val="24"/>
        </w:rPr>
        <w:t>LaserBeamBehavior _laserBeamBehavior;</w:t>
      </w:r>
      <w:commentRangeEnd w:id="33"/>
      <w:r>
        <w:commentReference w:id="33"/>
      </w:r>
      <w:commentRangeEnd w:id="34"/>
      <w:r>
        <w:rPr>
          <w:rStyle w:val="8"/>
          <w:rFonts w:asciiTheme="minorHAnsi" w:hAnsiTheme="minorHAnsi" w:cstheme="minorBidi"/>
        </w:rPr>
        <w:commentReference w:id="34"/>
      </w:r>
      <w:r>
        <w:rPr>
          <w:rFonts w:eastAsia="Consolas"/>
          <w:color w:val="000000"/>
          <w:szCs w:val="24"/>
        </w:rPr>
        <w:t xml:space="preserve"> add [SerializeField] </w:t>
      </w:r>
      <w:r>
        <w:rPr>
          <w:rStyle w:val="19"/>
          <w:b w:val="0"/>
          <w:bCs w:val="0"/>
          <w:sz w:val="24"/>
          <w:szCs w:val="24"/>
        </w:rPr>
        <w:t>this will add the</w:t>
      </w:r>
      <w:r>
        <w:rPr>
          <w:rFonts w:eastAsia="Consolas"/>
          <w:color w:val="000000"/>
          <w:szCs w:val="24"/>
        </w:rPr>
        <w:t xml:space="preserve"> LaserBeamBehaviour function to the</w:t>
      </w:r>
      <w:r>
        <w:rPr>
          <w:rFonts w:eastAsia="Consolas"/>
          <w:b/>
          <w:bCs/>
          <w:color w:val="000000"/>
          <w:szCs w:val="24"/>
        </w:rPr>
        <w:t xml:space="preserve"> Edit Panel </w:t>
      </w:r>
      <w:r>
        <w:rPr>
          <w:rFonts w:eastAsia="Consolas"/>
          <w:color w:val="000000"/>
          <w:szCs w:val="24"/>
        </w:rPr>
        <w:t>as shown in</w:t>
      </w:r>
      <w:r>
        <w:rPr>
          <w:rFonts w:eastAsia="Consolas"/>
          <w:b/>
          <w:bCs/>
          <w:color w:val="000000"/>
          <w:szCs w:val="24"/>
        </w:rPr>
        <w:t xml:space="preserve"> </w:t>
      </w:r>
      <w:r>
        <w:rPr>
          <w:rFonts w:eastAsia="Consolas"/>
          <w:color w:val="000000"/>
          <w:szCs w:val="24"/>
        </w:rPr>
        <w:t>Figure 3.22 and</w:t>
      </w:r>
      <w:ins w:id="148" w:author="Harsh Singh" w:date="2023-04-22T22:56:00Z">
        <w:r>
          <w:rPr>
            <w:rFonts w:eastAsia="Consolas"/>
            <w:color w:val="000000"/>
            <w:szCs w:val="24"/>
          </w:rPr>
          <w:t xml:space="preserve"> Code Snippet 1</w:t>
        </w:r>
      </w:ins>
      <w:del w:id="149" w:author="Harsh Singh" w:date="2023-04-22T22:56:00Z">
        <w:r>
          <w:rPr>
            <w:rFonts w:eastAsia="Consolas"/>
            <w:color w:val="000000"/>
            <w:szCs w:val="24"/>
          </w:rPr>
          <w:delText xml:space="preserve"> Figure 3.23</w:delText>
        </w:r>
      </w:del>
      <w:r>
        <w:rPr>
          <w:rFonts w:eastAsia="Consolas"/>
          <w:color w:val="000000"/>
          <w:szCs w:val="24"/>
        </w:rPr>
        <w:t>.</w:t>
      </w:r>
    </w:p>
    <w:p>
      <w:pPr>
        <w:pStyle w:val="18"/>
        <w:jc w:val="both"/>
        <w:rPr>
          <w:rFonts w:eastAsia="Consolas"/>
          <w:color w:val="000000"/>
          <w:szCs w:val="24"/>
        </w:rPr>
      </w:pPr>
    </w:p>
    <w:p>
      <w:pPr>
        <w:pStyle w:val="18"/>
        <w:jc w:val="both"/>
        <w:rPr>
          <w:rFonts w:eastAsia="Consolas"/>
          <w:color w:val="000000"/>
          <w:szCs w:val="24"/>
        </w:rPr>
      </w:pPr>
    </w:p>
    <w:p>
      <w:pPr>
        <w:pStyle w:val="18"/>
        <w:jc w:val="both"/>
        <w:rPr>
          <w:rFonts w:eastAsia="Consolas"/>
          <w:color w:val="000000"/>
          <w:szCs w:val="24"/>
        </w:rPr>
      </w:pPr>
    </w:p>
    <w:p>
      <w:pPr>
        <w:pStyle w:val="18"/>
        <w:jc w:val="center"/>
        <w:rPr>
          <w:rFonts w:eastAsia="Consolas"/>
          <w:color w:val="000000"/>
          <w:szCs w:val="24"/>
        </w:rPr>
      </w:pPr>
      <w:r>
        <w:rPr>
          <w:lang w:val="en-IN" w:eastAsia="en-IN"/>
        </w:rPr>
        <w:drawing>
          <wp:inline distT="0" distB="0" distL="114300" distR="114300">
            <wp:extent cx="5273040" cy="2613660"/>
            <wp:effectExtent l="0" t="0" r="0" b="7620"/>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31"/>
                    <a:stretch>
                      <a:fillRect/>
                    </a:stretch>
                  </pic:blipFill>
                  <pic:spPr>
                    <a:xfrm>
                      <a:off x="0" y="0"/>
                      <a:ext cx="5273040" cy="2613660"/>
                    </a:xfrm>
                    <a:prstGeom prst="rect">
                      <a:avLst/>
                    </a:prstGeom>
                    <a:noFill/>
                    <a:ln>
                      <a:noFill/>
                    </a:ln>
                  </pic:spPr>
                </pic:pic>
              </a:graphicData>
            </a:graphic>
          </wp:inline>
        </w:drawing>
      </w:r>
    </w:p>
    <w:p>
      <w:pPr>
        <w:pStyle w:val="18"/>
        <w:jc w:val="center"/>
        <w:rPr>
          <w:rFonts w:eastAsia="Consolas"/>
          <w:b/>
          <w:bCs/>
          <w:color w:val="000000"/>
          <w:szCs w:val="24"/>
        </w:rPr>
      </w:pPr>
      <w:r>
        <w:rPr>
          <w:rFonts w:eastAsia="Consolas"/>
          <w:b/>
          <w:bCs/>
          <w:color w:val="000000"/>
          <w:szCs w:val="24"/>
        </w:rPr>
        <w:t>Figure 3.22: Edit Script Option</w:t>
      </w:r>
    </w:p>
    <w:p>
      <w:pPr>
        <w:pStyle w:val="18"/>
        <w:jc w:val="both"/>
        <w:rPr>
          <w:rFonts w:eastAsia="Consolas"/>
          <w:b/>
          <w:bCs/>
          <w:color w:val="000000"/>
          <w:szCs w:val="24"/>
        </w:rPr>
      </w:pPr>
    </w:p>
    <w:p>
      <w:pPr>
        <w:pStyle w:val="18"/>
        <w:jc w:val="center"/>
        <w:rPr>
          <w:ins w:id="150" w:author="Harsh Singh" w:date="2023-04-22T22:54:00Z"/>
          <w:rFonts w:eastAsia="Consolas"/>
          <w:b/>
          <w:bCs/>
          <w:color w:val="000000"/>
          <w:szCs w:val="24"/>
        </w:rPr>
      </w:pPr>
    </w:p>
    <w:p>
      <w:pPr>
        <w:pStyle w:val="18"/>
        <w:rPr>
          <w:ins w:id="151" w:author="Harsh Singh" w:date="2023-04-22T22:57:00Z"/>
          <w:rFonts w:eastAsia="Consolas"/>
          <w:b/>
          <w:bCs/>
          <w:color w:val="000000"/>
          <w:szCs w:val="24"/>
        </w:rPr>
      </w:pPr>
      <w:ins w:id="152" w:author="Harsh Singh" w:date="2023-04-22T22:56:00Z">
        <w:r>
          <w:rPr>
            <w:rFonts w:eastAsia="Consolas"/>
            <w:b/>
            <w:bCs/>
            <w:color w:val="000000"/>
            <w:szCs w:val="24"/>
          </w:rPr>
          <w:t>Code Snippet 1:</w:t>
        </w:r>
      </w:ins>
      <w:ins w:id="153" w:author="Harsh Singh" w:date="2023-04-22T22:57:00Z">
        <w:r>
          <w:rPr/>
          <w:t xml:space="preserve"> </w:t>
        </w:r>
      </w:ins>
    </w:p>
    <w:p>
      <w:pPr>
        <w:pStyle w:val="18"/>
        <w:jc w:val="left"/>
        <w:rPr>
          <w:ins w:id="155" w:author="Harsh Singh" w:date="2023-04-22T22:54:00Z"/>
          <w:rFonts w:eastAsia="Consolas"/>
          <w:b w:val="0"/>
          <w:bCs/>
          <w:color w:val="000000"/>
          <w:szCs w:val="24"/>
          <w:rPrChange w:id="156" w:author="Harsh Singh" w:date="2023-04-22T22:57:00Z">
            <w:rPr>
              <w:ins w:id="157" w:author="Harsh Singh" w:date="2023-04-22T22:54:00Z"/>
              <w:rFonts w:eastAsia="Consolas"/>
              <w:b/>
              <w:bCs/>
              <w:color w:val="000000"/>
              <w:szCs w:val="24"/>
            </w:rPr>
          </w:rPrChange>
        </w:rPr>
        <w:pPrChange w:id="154" w:author="Harsh Singh" w:date="2023-04-22T22:56:00Z">
          <w:pPr>
            <w:pStyle w:val="18"/>
            <w:jc w:val="center"/>
          </w:pPr>
        </w:pPrChange>
      </w:pPr>
      <w:ins w:id="158" w:author="Harsh Singh" w:date="2023-04-22T22:57:00Z">
        <w:r>
          <w:rPr>
            <w:rFonts w:eastAsia="Consolas"/>
            <w:bCs/>
            <w:color w:val="000000"/>
            <w:szCs w:val="24"/>
          </w:rPr>
          <w:t xml:space="preserve">Shows to </w:t>
        </w:r>
      </w:ins>
      <w:ins w:id="159" w:author="Harsh Singh" w:date="2023-04-22T22:57:00Z">
        <w:r>
          <w:rPr>
            <w:rFonts w:eastAsia="Consolas"/>
            <w:b w:val="0"/>
            <w:bCs/>
            <w:color w:val="000000"/>
            <w:szCs w:val="24"/>
            <w:rPrChange w:id="160" w:author="Harsh Singh" w:date="2023-04-22T22:57:00Z">
              <w:rPr>
                <w:rFonts w:eastAsia="Consolas"/>
                <w:b/>
                <w:bCs/>
                <w:color w:val="000000"/>
                <w:szCs w:val="24"/>
              </w:rPr>
            </w:rPrChange>
          </w:rPr>
          <w:t xml:space="preserve">Serialized Field the </w:t>
        </w:r>
      </w:ins>
      <w:ins w:id="161" w:author="Harsh Singh" w:date="2023-04-22T22:57:00Z">
        <w:r>
          <w:rPr>
            <w:rFonts w:eastAsia="Consolas"/>
            <w:b w:val="0"/>
            <w:bCs/>
            <w:color w:val="000000"/>
            <w:szCs w:val="24"/>
            <w:rPrChange w:id="162" w:author="Harsh Singh" w:date="2023-04-22T22:57:00Z">
              <w:rPr>
                <w:rFonts w:eastAsia="Consolas"/>
                <w:b/>
                <w:bCs/>
                <w:color w:val="000000"/>
                <w:szCs w:val="24"/>
              </w:rPr>
            </w:rPrChange>
          </w:rPr>
          <w:t>LaserBeambehaviour</w:t>
        </w:r>
      </w:ins>
      <w:ins w:id="163" w:author="Harsh Singh" w:date="2023-04-22T22:57:00Z">
        <w:r>
          <w:rPr>
            <w:rFonts w:eastAsia="Consolas"/>
            <w:bCs/>
            <w:color w:val="000000"/>
            <w:szCs w:val="24"/>
          </w:rPr>
          <w:t>.</w:t>
        </w:r>
      </w:ins>
    </w:p>
    <w:tbl>
      <w:tblPr>
        <w:tblStyle w:val="6"/>
        <w:tblW w:w="0" w:type="auto"/>
        <w:tblInd w:w="6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4" w:hRule="atLeast"/>
        </w:trPr>
        <w:tc>
          <w:tcPr>
            <w:tcW w:w="7524" w:type="dxa"/>
          </w:tcPr>
          <w:p>
            <w:pPr>
              <w:pStyle w:val="18"/>
              <w:jc w:val="center"/>
              <w:rPr>
                <w:ins w:id="164" w:author="Harsh Singh" w:date="2023-04-22T22:54:00Z"/>
                <w:rFonts w:eastAsia="Consolas"/>
                <w:b w:val="0"/>
                <w:bCs/>
                <w:color w:val="000000"/>
                <w:szCs w:val="24"/>
                <w:rPrChange w:id="165" w:author="Harsh Singh" w:date="2023-04-22T22:55:00Z">
                  <w:rPr>
                    <w:ins w:id="166" w:author="Harsh Singh" w:date="2023-04-22T22:54:00Z"/>
                    <w:rFonts w:eastAsia="Consolas"/>
                    <w:b/>
                    <w:bCs/>
                    <w:color w:val="000000"/>
                    <w:szCs w:val="24"/>
                  </w:rPr>
                </w:rPrChange>
              </w:rPr>
            </w:pPr>
          </w:p>
          <w:p>
            <w:pPr>
              <w:pStyle w:val="18"/>
              <w:rPr>
                <w:ins w:id="167" w:author="Harsh Singh" w:date="2023-04-22T22:55:00Z"/>
                <w:rFonts w:eastAsia="Consolas"/>
                <w:bCs/>
                <w:color w:val="000000"/>
                <w:szCs w:val="24"/>
              </w:rPr>
            </w:pPr>
            <w:ins w:id="168" w:author="Harsh Singh" w:date="2023-04-22T22:55:00Z">
              <w:r>
                <w:rPr>
                  <w:rFonts w:eastAsia="Consolas"/>
                  <w:bCs/>
                  <w:color w:val="000000"/>
                  <w:szCs w:val="24"/>
                </w:rPr>
                <w:t>using UnityEngine;</w:t>
              </w:r>
            </w:ins>
          </w:p>
          <w:p>
            <w:pPr>
              <w:pStyle w:val="18"/>
              <w:rPr>
                <w:ins w:id="169" w:author="Harsh Singh" w:date="2023-04-22T22:55:00Z"/>
                <w:rFonts w:eastAsia="Consolas"/>
                <w:bCs/>
                <w:color w:val="000000"/>
                <w:szCs w:val="24"/>
              </w:rPr>
            </w:pPr>
            <w:ins w:id="170" w:author="Harsh Singh" w:date="2023-04-22T22:55:00Z">
              <w:r>
                <w:rPr>
                  <w:rFonts w:eastAsia="Consolas"/>
                  <w:bCs/>
                  <w:color w:val="000000"/>
                  <w:szCs w:val="24"/>
                </w:rPr>
                <w:t>using System.Collections;</w:t>
              </w:r>
            </w:ins>
          </w:p>
          <w:p>
            <w:pPr>
              <w:pStyle w:val="18"/>
              <w:rPr>
                <w:ins w:id="171" w:author="Harsh Singh" w:date="2023-04-22T22:55:00Z"/>
                <w:rFonts w:eastAsia="Consolas"/>
                <w:bCs/>
                <w:color w:val="000000"/>
                <w:szCs w:val="24"/>
              </w:rPr>
            </w:pPr>
            <w:ins w:id="172" w:author="Harsh Singh" w:date="2023-04-22T22:55:00Z">
              <w:r>
                <w:rPr>
                  <w:rFonts w:eastAsia="Consolas"/>
                  <w:bCs/>
                  <w:color w:val="000000"/>
                  <w:szCs w:val="24"/>
                </w:rPr>
                <w:t>using UnityEngine.EventSystems;</w:t>
              </w:r>
            </w:ins>
          </w:p>
          <w:p>
            <w:pPr>
              <w:pStyle w:val="18"/>
              <w:rPr>
                <w:ins w:id="173" w:author="Harsh Singh" w:date="2023-04-22T22:55:00Z"/>
                <w:rFonts w:eastAsia="Consolas"/>
                <w:bCs/>
                <w:color w:val="000000"/>
                <w:szCs w:val="24"/>
              </w:rPr>
            </w:pPr>
            <w:ins w:id="174" w:author="Harsh Singh" w:date="2023-04-22T22:55:00Z">
              <w:r>
                <w:rPr>
                  <w:rFonts w:eastAsia="Consolas"/>
                  <w:bCs/>
                  <w:color w:val="000000"/>
                  <w:szCs w:val="24"/>
                </w:rPr>
                <w:t>using UnityEngine.UI;</w:t>
              </w:r>
            </w:ins>
          </w:p>
          <w:p>
            <w:pPr>
              <w:pStyle w:val="18"/>
              <w:rPr>
                <w:ins w:id="175" w:author="Harsh Singh" w:date="2023-04-22T22:55:00Z"/>
                <w:rFonts w:eastAsia="Consolas"/>
                <w:bCs/>
                <w:color w:val="000000"/>
                <w:szCs w:val="24"/>
              </w:rPr>
            </w:pPr>
            <w:ins w:id="176" w:author="Harsh Singh" w:date="2023-04-22T22:55:00Z">
              <w:r>
                <w:rPr>
                  <w:rFonts w:eastAsia="Consolas"/>
                  <w:bCs/>
                  <w:color w:val="000000"/>
                  <w:szCs w:val="24"/>
                </w:rPr>
                <w:t>using System;</w:t>
              </w:r>
            </w:ins>
          </w:p>
          <w:p>
            <w:pPr>
              <w:pStyle w:val="18"/>
              <w:rPr>
                <w:ins w:id="177" w:author="Harsh Singh" w:date="2023-04-22T22:55:00Z"/>
                <w:rFonts w:eastAsia="Consolas"/>
                <w:bCs/>
                <w:color w:val="000000"/>
                <w:szCs w:val="24"/>
              </w:rPr>
            </w:pPr>
          </w:p>
          <w:p>
            <w:pPr>
              <w:pStyle w:val="18"/>
              <w:rPr>
                <w:ins w:id="178" w:author="Harsh Singh" w:date="2023-04-22T22:55:00Z"/>
                <w:rFonts w:eastAsia="Consolas"/>
                <w:bCs/>
                <w:color w:val="000000"/>
                <w:szCs w:val="24"/>
              </w:rPr>
            </w:pPr>
            <w:ins w:id="179" w:author="Harsh Singh" w:date="2023-04-22T22:55:00Z">
              <w:r>
                <w:rPr>
                  <w:rFonts w:eastAsia="Consolas"/>
                  <w:bCs/>
                  <w:color w:val="000000"/>
                  <w:szCs w:val="24"/>
                </w:rPr>
                <w:t>public class LaserPointer : OVRCursor</w:t>
              </w:r>
            </w:ins>
          </w:p>
          <w:p>
            <w:pPr>
              <w:pStyle w:val="18"/>
              <w:rPr>
                <w:ins w:id="180" w:author="Harsh Singh" w:date="2023-04-22T22:55:00Z"/>
                <w:rFonts w:eastAsia="Consolas"/>
                <w:bCs/>
                <w:color w:val="000000"/>
                <w:szCs w:val="24"/>
              </w:rPr>
            </w:pPr>
            <w:ins w:id="181" w:author="Harsh Singh" w:date="2023-04-22T22:55:00Z">
              <w:r>
                <w:rPr>
                  <w:rFonts w:eastAsia="Consolas"/>
                  <w:bCs/>
                  <w:color w:val="000000"/>
                  <w:szCs w:val="24"/>
                </w:rPr>
                <w:t>{</w:t>
              </w:r>
            </w:ins>
          </w:p>
          <w:p>
            <w:pPr>
              <w:pStyle w:val="18"/>
              <w:rPr>
                <w:ins w:id="182" w:author="Harsh Singh" w:date="2023-04-22T22:55:00Z"/>
                <w:rFonts w:eastAsia="Consolas"/>
                <w:bCs/>
                <w:color w:val="000000"/>
                <w:szCs w:val="24"/>
              </w:rPr>
            </w:pPr>
            <w:ins w:id="183" w:author="Harsh Singh" w:date="2023-04-22T22:55:00Z">
              <w:r>
                <w:rPr>
                  <w:rFonts w:eastAsia="Consolas"/>
                  <w:bCs/>
                  <w:color w:val="000000"/>
                  <w:szCs w:val="24"/>
                </w:rPr>
                <w:t xml:space="preserve">    public enum LaserBeamBehavior</w:t>
              </w:r>
            </w:ins>
          </w:p>
          <w:p>
            <w:pPr>
              <w:pStyle w:val="18"/>
              <w:rPr>
                <w:ins w:id="184" w:author="Harsh Singh" w:date="2023-04-22T22:55:00Z"/>
                <w:rFonts w:eastAsia="Consolas"/>
                <w:bCs/>
                <w:color w:val="000000"/>
                <w:szCs w:val="24"/>
              </w:rPr>
            </w:pPr>
            <w:ins w:id="185" w:author="Harsh Singh" w:date="2023-04-22T22:55:00Z">
              <w:r>
                <w:rPr>
                  <w:rFonts w:eastAsia="Consolas"/>
                  <w:bCs/>
                  <w:color w:val="000000"/>
                  <w:szCs w:val="24"/>
                </w:rPr>
                <w:t xml:space="preserve">    {</w:t>
              </w:r>
            </w:ins>
          </w:p>
          <w:p>
            <w:pPr>
              <w:pStyle w:val="18"/>
              <w:rPr>
                <w:ins w:id="186" w:author="Harsh Singh" w:date="2023-04-22T22:55:00Z"/>
                <w:rFonts w:eastAsia="Consolas"/>
                <w:bCs/>
                <w:color w:val="000000"/>
                <w:szCs w:val="24"/>
              </w:rPr>
            </w:pPr>
            <w:ins w:id="187" w:author="Harsh Singh" w:date="2023-04-22T22:55:00Z">
              <w:r>
                <w:rPr>
                  <w:rFonts w:eastAsia="Consolas"/>
                  <w:bCs/>
                  <w:color w:val="000000"/>
                  <w:szCs w:val="24"/>
                </w:rPr>
                <w:t xml:space="preserve">        On,        // laser beam always on</w:t>
              </w:r>
            </w:ins>
          </w:p>
          <w:p>
            <w:pPr>
              <w:pStyle w:val="18"/>
              <w:rPr>
                <w:ins w:id="188" w:author="Harsh Singh" w:date="2023-04-22T22:55:00Z"/>
                <w:rFonts w:eastAsia="Consolas"/>
                <w:bCs/>
                <w:color w:val="000000"/>
                <w:szCs w:val="24"/>
              </w:rPr>
            </w:pPr>
            <w:ins w:id="189" w:author="Harsh Singh" w:date="2023-04-22T22:55:00Z">
              <w:r>
                <w:rPr>
                  <w:rFonts w:eastAsia="Consolas"/>
                  <w:bCs/>
                  <w:color w:val="000000"/>
                  <w:szCs w:val="24"/>
                </w:rPr>
                <w:t xml:space="preserve">        Off,        // laser beam always off</w:t>
              </w:r>
            </w:ins>
          </w:p>
          <w:p>
            <w:pPr>
              <w:pStyle w:val="18"/>
              <w:rPr>
                <w:ins w:id="190" w:author="Harsh Singh" w:date="2023-04-22T22:55:00Z"/>
                <w:rFonts w:eastAsia="Consolas"/>
                <w:bCs/>
                <w:color w:val="000000"/>
                <w:szCs w:val="24"/>
              </w:rPr>
            </w:pPr>
            <w:ins w:id="191" w:author="Harsh Singh" w:date="2023-04-22T22:55:00Z">
              <w:r>
                <w:rPr>
                  <w:rFonts w:eastAsia="Consolas"/>
                  <w:bCs/>
                  <w:color w:val="000000"/>
                  <w:szCs w:val="24"/>
                </w:rPr>
                <w:t xml:space="preserve">        OnWhenHitTarget,  // laser beam only activates when hit valid target</w:t>
              </w:r>
            </w:ins>
          </w:p>
          <w:p>
            <w:pPr>
              <w:pStyle w:val="18"/>
              <w:rPr>
                <w:ins w:id="192" w:author="Harsh Singh" w:date="2023-04-22T22:55:00Z"/>
                <w:rFonts w:eastAsia="Consolas"/>
                <w:bCs/>
                <w:color w:val="000000"/>
                <w:szCs w:val="24"/>
              </w:rPr>
            </w:pPr>
            <w:ins w:id="193" w:author="Harsh Singh" w:date="2023-04-22T22:55:00Z">
              <w:r>
                <w:rPr>
                  <w:rFonts w:eastAsia="Consolas"/>
                  <w:bCs/>
                  <w:color w:val="000000"/>
                  <w:szCs w:val="24"/>
                </w:rPr>
                <w:t xml:space="preserve">    }</w:t>
              </w:r>
            </w:ins>
          </w:p>
          <w:p>
            <w:pPr>
              <w:pStyle w:val="18"/>
              <w:rPr>
                <w:ins w:id="194" w:author="Harsh Singh" w:date="2023-04-22T22:55:00Z"/>
                <w:rFonts w:eastAsia="Consolas"/>
                <w:bCs/>
                <w:color w:val="000000"/>
                <w:szCs w:val="24"/>
              </w:rPr>
            </w:pPr>
          </w:p>
          <w:p>
            <w:pPr>
              <w:pStyle w:val="18"/>
              <w:rPr>
                <w:ins w:id="195" w:author="Harsh Singh" w:date="2023-04-22T22:55:00Z"/>
                <w:rFonts w:eastAsia="Consolas"/>
                <w:bCs/>
                <w:color w:val="000000"/>
                <w:szCs w:val="24"/>
              </w:rPr>
            </w:pPr>
            <w:ins w:id="196" w:author="Harsh Singh" w:date="2023-04-22T22:55:00Z">
              <w:r>
                <w:rPr>
                  <w:rFonts w:eastAsia="Consolas"/>
                  <w:bCs/>
                  <w:color w:val="000000"/>
                  <w:szCs w:val="24"/>
                </w:rPr>
                <w:t xml:space="preserve">    public GameObject cursorVisual;</w:t>
              </w:r>
            </w:ins>
          </w:p>
          <w:p>
            <w:pPr>
              <w:pStyle w:val="18"/>
              <w:rPr>
                <w:ins w:id="197" w:author="Harsh Singh" w:date="2023-04-22T22:55:00Z"/>
                <w:rFonts w:eastAsia="Consolas"/>
                <w:bCs/>
                <w:color w:val="000000"/>
                <w:szCs w:val="24"/>
              </w:rPr>
            </w:pPr>
            <w:ins w:id="198" w:author="Harsh Singh" w:date="2023-04-22T22:55:00Z">
              <w:r>
                <w:rPr>
                  <w:rFonts w:eastAsia="Consolas"/>
                  <w:bCs/>
                  <w:color w:val="000000"/>
                  <w:szCs w:val="24"/>
                </w:rPr>
                <w:t xml:space="preserve">    public float maxLength = 10.0f;</w:t>
              </w:r>
            </w:ins>
          </w:p>
          <w:p>
            <w:pPr>
              <w:pStyle w:val="18"/>
              <w:rPr>
                <w:ins w:id="199" w:author="Harsh Singh" w:date="2023-04-22T22:55:00Z"/>
                <w:rFonts w:eastAsia="Consolas"/>
                <w:bCs/>
                <w:color w:val="000000"/>
                <w:szCs w:val="24"/>
              </w:rPr>
            </w:pPr>
          </w:p>
          <w:p>
            <w:pPr>
              <w:pStyle w:val="18"/>
              <w:rPr>
                <w:ins w:id="200" w:author="Harsh Singh" w:date="2023-04-22T22:55:00Z"/>
                <w:rFonts w:eastAsia="Consolas"/>
                <w:bCs/>
                <w:color w:val="000000"/>
                <w:szCs w:val="24"/>
              </w:rPr>
            </w:pPr>
          </w:p>
          <w:p>
            <w:pPr>
              <w:pStyle w:val="18"/>
              <w:rPr>
                <w:ins w:id="201" w:author="Harsh Singh" w:date="2023-04-22T22:55:00Z"/>
                <w:rFonts w:eastAsia="Consolas"/>
                <w:b/>
                <w:bCs/>
                <w:color w:val="000000"/>
                <w:szCs w:val="24"/>
                <w:rPrChange w:id="202" w:author="Harsh Singh" w:date="2023-04-22T22:58:00Z">
                  <w:rPr>
                    <w:ins w:id="203" w:author="Harsh Singh" w:date="2023-04-22T22:55:00Z"/>
                    <w:rFonts w:eastAsia="Consolas"/>
                    <w:bCs/>
                    <w:color w:val="000000"/>
                    <w:szCs w:val="24"/>
                  </w:rPr>
                </w:rPrChange>
              </w:rPr>
            </w:pPr>
            <w:ins w:id="204" w:author="Harsh Singh" w:date="2023-04-22T22:55:00Z">
              <w:r>
                <w:rPr>
                  <w:rFonts w:eastAsia="Consolas"/>
                  <w:b/>
                  <w:bCs/>
                  <w:color w:val="000000"/>
                  <w:szCs w:val="24"/>
                  <w:rPrChange w:id="205" w:author="Harsh Singh" w:date="2023-04-22T22:58:00Z">
                    <w:rPr>
                      <w:rFonts w:eastAsia="Consolas"/>
                      <w:bCs/>
                      <w:color w:val="000000"/>
                      <w:szCs w:val="24"/>
                    </w:rPr>
                  </w:rPrChange>
                </w:rPr>
                <w:t xml:space="preserve">    [</w:t>
              </w:r>
            </w:ins>
            <w:ins w:id="206" w:author="Harsh Singh" w:date="2023-04-22T22:55:00Z">
              <w:r>
                <w:rPr>
                  <w:rFonts w:eastAsia="Consolas"/>
                  <w:b/>
                  <w:bCs/>
                  <w:color w:val="000000"/>
                  <w:szCs w:val="24"/>
                  <w:rPrChange w:id="207" w:author="Harsh Singh" w:date="2023-04-22T22:58:00Z">
                    <w:rPr>
                      <w:rFonts w:eastAsia="Consolas"/>
                      <w:bCs/>
                      <w:color w:val="000000"/>
                      <w:szCs w:val="24"/>
                    </w:rPr>
                  </w:rPrChange>
                </w:rPr>
                <w:t>SerializeField</w:t>
              </w:r>
            </w:ins>
          </w:p>
          <w:p>
            <w:pPr>
              <w:pStyle w:val="18"/>
              <w:rPr>
                <w:ins w:id="208" w:author="Harsh Singh" w:date="2023-04-22T22:55:00Z"/>
                <w:rFonts w:eastAsia="Consolas"/>
                <w:b/>
                <w:bCs/>
                <w:color w:val="000000"/>
                <w:szCs w:val="24"/>
                <w:rPrChange w:id="209" w:author="Harsh Singh" w:date="2023-04-22T22:58:00Z">
                  <w:rPr>
                    <w:ins w:id="210" w:author="Harsh Singh" w:date="2023-04-22T22:55:00Z"/>
                    <w:rFonts w:eastAsia="Consolas"/>
                    <w:bCs/>
                    <w:color w:val="000000"/>
                    <w:szCs w:val="24"/>
                  </w:rPr>
                </w:rPrChange>
              </w:rPr>
            </w:pPr>
            <w:ins w:id="211" w:author="Harsh Singh" w:date="2023-04-22T22:55:00Z">
              <w:r>
                <w:rPr>
                  <w:rFonts w:eastAsia="Consolas"/>
                  <w:b/>
                  <w:bCs/>
                  <w:color w:val="000000"/>
                  <w:szCs w:val="24"/>
                  <w:rPrChange w:id="212" w:author="Harsh Singh" w:date="2023-04-22T22:58:00Z">
                    <w:rPr>
                      <w:rFonts w:eastAsia="Consolas"/>
                      <w:bCs/>
                      <w:color w:val="000000"/>
                      <w:szCs w:val="24"/>
                    </w:rPr>
                  </w:rPrChange>
                </w:rPr>
                <w:t xml:space="preserve">    private </w:t>
              </w:r>
            </w:ins>
            <w:ins w:id="213" w:author="Harsh Singh" w:date="2023-04-22T22:55:00Z">
              <w:r>
                <w:rPr>
                  <w:rFonts w:eastAsia="Consolas"/>
                  <w:b/>
                  <w:bCs/>
                  <w:color w:val="000000"/>
                  <w:szCs w:val="24"/>
                  <w:rPrChange w:id="214" w:author="Harsh Singh" w:date="2023-04-22T22:58:00Z">
                    <w:rPr>
                      <w:rFonts w:eastAsia="Consolas"/>
                      <w:bCs/>
                      <w:color w:val="000000"/>
                      <w:szCs w:val="24"/>
                    </w:rPr>
                  </w:rPrChange>
                </w:rPr>
                <w:t>LaserBeamBehavior</w:t>
              </w:r>
            </w:ins>
            <w:ins w:id="215" w:author="Harsh Singh" w:date="2023-04-22T22:55:00Z">
              <w:r>
                <w:rPr>
                  <w:rFonts w:eastAsia="Consolas"/>
                  <w:b/>
                  <w:bCs/>
                  <w:color w:val="000000"/>
                  <w:szCs w:val="24"/>
                  <w:rPrChange w:id="216" w:author="Harsh Singh" w:date="2023-04-22T22:58:00Z">
                    <w:rPr>
                      <w:rFonts w:eastAsia="Consolas"/>
                      <w:bCs/>
                      <w:color w:val="000000"/>
                      <w:szCs w:val="24"/>
                    </w:rPr>
                  </w:rPrChange>
                </w:rPr>
                <w:t xml:space="preserve"> _</w:t>
              </w:r>
            </w:ins>
            <w:ins w:id="217" w:author="Harsh Singh" w:date="2023-04-22T22:55:00Z">
              <w:r>
                <w:rPr>
                  <w:rFonts w:eastAsia="Consolas"/>
                  <w:b/>
                  <w:bCs/>
                  <w:color w:val="000000"/>
                  <w:szCs w:val="24"/>
                  <w:rPrChange w:id="218" w:author="Harsh Singh" w:date="2023-04-22T22:58:00Z">
                    <w:rPr>
                      <w:rFonts w:eastAsia="Consolas"/>
                      <w:bCs/>
                      <w:color w:val="000000"/>
                      <w:szCs w:val="24"/>
                    </w:rPr>
                  </w:rPrChange>
                </w:rPr>
                <w:t>laserBeamBehavior</w:t>
              </w:r>
            </w:ins>
            <w:ins w:id="219" w:author="Harsh Singh" w:date="2023-04-22T22:55:00Z">
              <w:r>
                <w:rPr>
                  <w:rFonts w:eastAsia="Consolas"/>
                  <w:b/>
                  <w:bCs/>
                  <w:color w:val="000000"/>
                  <w:szCs w:val="24"/>
                  <w:rPrChange w:id="220" w:author="Harsh Singh" w:date="2023-04-22T22:58:00Z">
                    <w:rPr>
                      <w:rFonts w:eastAsia="Consolas"/>
                      <w:bCs/>
                      <w:color w:val="000000"/>
                      <w:szCs w:val="24"/>
                    </w:rPr>
                  </w:rPrChange>
                </w:rPr>
                <w:t>;</w:t>
              </w:r>
            </w:ins>
          </w:p>
          <w:p>
            <w:pPr>
              <w:pStyle w:val="18"/>
              <w:rPr>
                <w:ins w:id="221" w:author="Harsh Singh" w:date="2023-04-22T22:55:00Z"/>
                <w:rFonts w:eastAsia="Consolas"/>
                <w:bCs/>
                <w:color w:val="000000"/>
                <w:szCs w:val="24"/>
              </w:rPr>
            </w:pPr>
            <w:ins w:id="222" w:author="Harsh Singh" w:date="2023-04-22T22:55:00Z">
              <w:r>
                <w:rPr>
                  <w:rFonts w:eastAsia="Consolas"/>
                  <w:bCs/>
                  <w:color w:val="000000"/>
                  <w:szCs w:val="24"/>
                </w:rPr>
                <w:t xml:space="preserve">    bool m_restoreOnInputAcquired = false;</w:t>
              </w:r>
            </w:ins>
          </w:p>
          <w:p>
            <w:pPr>
              <w:pStyle w:val="18"/>
              <w:rPr>
                <w:ins w:id="223" w:author="Harsh Singh" w:date="2023-04-22T22:55:00Z"/>
                <w:rFonts w:eastAsia="Consolas"/>
                <w:bCs/>
                <w:color w:val="000000"/>
                <w:szCs w:val="24"/>
              </w:rPr>
            </w:pPr>
          </w:p>
          <w:p>
            <w:pPr>
              <w:pStyle w:val="18"/>
              <w:rPr>
                <w:ins w:id="224" w:author="Harsh Singh" w:date="2023-04-22T22:55:00Z"/>
                <w:rFonts w:eastAsia="Consolas"/>
                <w:bCs/>
                <w:color w:val="000000"/>
                <w:szCs w:val="24"/>
              </w:rPr>
            </w:pPr>
            <w:ins w:id="225" w:author="Harsh Singh" w:date="2023-04-22T22:55:00Z">
              <w:r>
                <w:rPr>
                  <w:rFonts w:eastAsia="Consolas"/>
                  <w:bCs/>
                  <w:color w:val="000000"/>
                  <w:szCs w:val="24"/>
                </w:rPr>
                <w:t xml:space="preserve">    public LaserBeamBehavior laserBeamBehavior</w:t>
              </w:r>
            </w:ins>
          </w:p>
          <w:p>
            <w:pPr>
              <w:pStyle w:val="18"/>
              <w:rPr>
                <w:ins w:id="226" w:author="Harsh Singh" w:date="2023-04-22T22:55:00Z"/>
                <w:rFonts w:eastAsia="Consolas"/>
                <w:bCs/>
                <w:color w:val="000000"/>
                <w:szCs w:val="24"/>
              </w:rPr>
            </w:pPr>
            <w:ins w:id="227" w:author="Harsh Singh" w:date="2023-04-22T22:55:00Z">
              <w:r>
                <w:rPr>
                  <w:rFonts w:eastAsia="Consolas"/>
                  <w:bCs/>
                  <w:color w:val="000000"/>
                  <w:szCs w:val="24"/>
                </w:rPr>
                <w:t xml:space="preserve">    {</w:t>
              </w:r>
            </w:ins>
          </w:p>
          <w:p>
            <w:pPr>
              <w:pStyle w:val="18"/>
              <w:rPr>
                <w:ins w:id="228" w:author="Harsh Singh" w:date="2023-04-22T22:55:00Z"/>
                <w:rFonts w:eastAsia="Consolas"/>
                <w:bCs/>
                <w:color w:val="000000"/>
                <w:szCs w:val="24"/>
              </w:rPr>
            </w:pPr>
            <w:ins w:id="229" w:author="Harsh Singh" w:date="2023-04-22T22:55:00Z">
              <w:r>
                <w:rPr>
                  <w:rFonts w:eastAsia="Consolas"/>
                  <w:bCs/>
                  <w:color w:val="000000"/>
                  <w:szCs w:val="24"/>
                </w:rPr>
                <w:t xml:space="preserve">        set</w:t>
              </w:r>
            </w:ins>
          </w:p>
          <w:p>
            <w:pPr>
              <w:pStyle w:val="18"/>
              <w:rPr>
                <w:ins w:id="230" w:author="Harsh Singh" w:date="2023-04-22T22:55:00Z"/>
                <w:rFonts w:eastAsia="Consolas"/>
                <w:bCs/>
                <w:color w:val="000000"/>
                <w:szCs w:val="24"/>
              </w:rPr>
            </w:pPr>
            <w:ins w:id="231" w:author="Harsh Singh" w:date="2023-04-22T22:55:00Z">
              <w:r>
                <w:rPr>
                  <w:rFonts w:eastAsia="Consolas"/>
                  <w:bCs/>
                  <w:color w:val="000000"/>
                  <w:szCs w:val="24"/>
                </w:rPr>
                <w:t xml:space="preserve">        {</w:t>
              </w:r>
            </w:ins>
          </w:p>
          <w:p>
            <w:pPr>
              <w:pStyle w:val="18"/>
              <w:rPr>
                <w:ins w:id="232" w:author="Harsh Singh" w:date="2023-04-22T22:55:00Z"/>
                <w:rFonts w:eastAsia="Consolas"/>
                <w:bCs/>
                <w:color w:val="000000"/>
                <w:szCs w:val="24"/>
              </w:rPr>
            </w:pPr>
            <w:ins w:id="233" w:author="Harsh Singh" w:date="2023-04-22T22:55:00Z">
              <w:r>
                <w:rPr>
                  <w:rFonts w:eastAsia="Consolas"/>
                  <w:bCs/>
                  <w:color w:val="000000"/>
                  <w:szCs w:val="24"/>
                </w:rPr>
                <w:t xml:space="preserve">            _laserBeamBehavior = value;</w:t>
              </w:r>
            </w:ins>
          </w:p>
          <w:p>
            <w:pPr>
              <w:pStyle w:val="18"/>
              <w:rPr>
                <w:ins w:id="234" w:author="Harsh Singh" w:date="2023-04-22T22:55:00Z"/>
                <w:rFonts w:eastAsia="Consolas"/>
                <w:bCs/>
                <w:color w:val="000000"/>
                <w:szCs w:val="24"/>
              </w:rPr>
            </w:pPr>
            <w:ins w:id="235" w:author="Harsh Singh" w:date="2023-04-22T22:55:00Z">
              <w:r>
                <w:rPr>
                  <w:rFonts w:eastAsia="Consolas"/>
                  <w:bCs/>
                  <w:color w:val="000000"/>
                  <w:szCs w:val="24"/>
                </w:rPr>
                <w:t xml:space="preserve">            if (laserBeamBehavior == LaserBeamBehavior.Off || laserBeamBehavior == LaserBeamBehavior.OnWhenHitTarget)</w:t>
              </w:r>
            </w:ins>
          </w:p>
          <w:p>
            <w:pPr>
              <w:pStyle w:val="18"/>
              <w:rPr>
                <w:ins w:id="236" w:author="Harsh Singh" w:date="2023-04-22T22:55:00Z"/>
                <w:rFonts w:eastAsia="Consolas"/>
                <w:bCs/>
                <w:color w:val="000000"/>
                <w:szCs w:val="24"/>
              </w:rPr>
            </w:pPr>
            <w:ins w:id="237" w:author="Harsh Singh" w:date="2023-04-22T22:55:00Z">
              <w:r>
                <w:rPr>
                  <w:rFonts w:eastAsia="Consolas"/>
                  <w:bCs/>
                  <w:color w:val="000000"/>
                  <w:szCs w:val="24"/>
                </w:rPr>
                <w:t xml:space="preserve">            {</w:t>
              </w:r>
            </w:ins>
          </w:p>
          <w:p>
            <w:pPr>
              <w:pStyle w:val="18"/>
              <w:rPr>
                <w:ins w:id="238" w:author="Harsh Singh" w:date="2023-04-22T22:55:00Z"/>
                <w:rFonts w:eastAsia="Consolas"/>
                <w:bCs/>
                <w:color w:val="000000"/>
                <w:szCs w:val="24"/>
              </w:rPr>
            </w:pPr>
            <w:ins w:id="239" w:author="Harsh Singh" w:date="2023-04-22T22:55:00Z">
              <w:r>
                <w:rPr>
                  <w:rFonts w:eastAsia="Consolas"/>
                  <w:bCs/>
                  <w:color w:val="000000"/>
                  <w:szCs w:val="24"/>
                </w:rPr>
                <w:t xml:space="preserve">                lineRenderer.enabled = false;</w:t>
              </w:r>
            </w:ins>
          </w:p>
          <w:p>
            <w:pPr>
              <w:pStyle w:val="18"/>
              <w:rPr>
                <w:ins w:id="240" w:author="Harsh Singh" w:date="2023-04-22T22:55:00Z"/>
                <w:rFonts w:eastAsia="Consolas"/>
                <w:bCs/>
                <w:color w:val="000000"/>
                <w:szCs w:val="24"/>
              </w:rPr>
            </w:pPr>
            <w:ins w:id="241" w:author="Harsh Singh" w:date="2023-04-22T22:55:00Z">
              <w:r>
                <w:rPr>
                  <w:rFonts w:eastAsia="Consolas"/>
                  <w:bCs/>
                  <w:color w:val="000000"/>
                  <w:szCs w:val="24"/>
                </w:rPr>
                <w:t xml:space="preserve">            }</w:t>
              </w:r>
            </w:ins>
          </w:p>
          <w:p>
            <w:pPr>
              <w:pStyle w:val="18"/>
              <w:rPr>
                <w:ins w:id="242" w:author="Harsh Singh" w:date="2023-04-22T22:55:00Z"/>
                <w:rFonts w:eastAsia="Consolas"/>
                <w:bCs/>
                <w:color w:val="000000"/>
                <w:szCs w:val="24"/>
              </w:rPr>
            </w:pPr>
            <w:ins w:id="243" w:author="Harsh Singh" w:date="2023-04-22T22:55:00Z">
              <w:r>
                <w:rPr>
                  <w:rFonts w:eastAsia="Consolas"/>
                  <w:bCs/>
                  <w:color w:val="000000"/>
                  <w:szCs w:val="24"/>
                </w:rPr>
                <w:t xml:space="preserve">            else</w:t>
              </w:r>
            </w:ins>
          </w:p>
          <w:p>
            <w:pPr>
              <w:pStyle w:val="18"/>
              <w:rPr>
                <w:ins w:id="244" w:author="Harsh Singh" w:date="2023-04-22T22:55:00Z"/>
                <w:rFonts w:eastAsia="Consolas"/>
                <w:bCs/>
                <w:color w:val="000000"/>
                <w:szCs w:val="24"/>
              </w:rPr>
            </w:pPr>
            <w:ins w:id="245" w:author="Harsh Singh" w:date="2023-04-22T22:55:00Z">
              <w:r>
                <w:rPr>
                  <w:rFonts w:eastAsia="Consolas"/>
                  <w:bCs/>
                  <w:color w:val="000000"/>
                  <w:szCs w:val="24"/>
                </w:rPr>
                <w:t xml:space="preserve">            {</w:t>
              </w:r>
            </w:ins>
          </w:p>
          <w:p>
            <w:pPr>
              <w:pStyle w:val="18"/>
              <w:rPr>
                <w:ins w:id="246" w:author="Harsh Singh" w:date="2023-04-22T22:55:00Z"/>
                <w:rFonts w:eastAsia="Consolas"/>
                <w:bCs/>
                <w:color w:val="000000"/>
                <w:szCs w:val="24"/>
              </w:rPr>
            </w:pPr>
            <w:ins w:id="247" w:author="Harsh Singh" w:date="2023-04-22T22:55:00Z">
              <w:r>
                <w:rPr>
                  <w:rFonts w:eastAsia="Consolas"/>
                  <w:bCs/>
                  <w:color w:val="000000"/>
                  <w:szCs w:val="24"/>
                </w:rPr>
                <w:t xml:space="preserve">                lineRenderer.enabled = true;</w:t>
              </w:r>
            </w:ins>
          </w:p>
          <w:p>
            <w:pPr>
              <w:pStyle w:val="18"/>
              <w:rPr>
                <w:ins w:id="248" w:author="Harsh Singh" w:date="2023-04-22T22:55:00Z"/>
                <w:rFonts w:eastAsia="Consolas"/>
                <w:bCs/>
                <w:color w:val="000000"/>
                <w:szCs w:val="24"/>
              </w:rPr>
            </w:pPr>
            <w:ins w:id="249" w:author="Harsh Singh" w:date="2023-04-22T22:55:00Z">
              <w:r>
                <w:rPr>
                  <w:rFonts w:eastAsia="Consolas"/>
                  <w:bCs/>
                  <w:color w:val="000000"/>
                  <w:szCs w:val="24"/>
                </w:rPr>
                <w:t xml:space="preserve">            }</w:t>
              </w:r>
            </w:ins>
          </w:p>
          <w:p>
            <w:pPr>
              <w:pStyle w:val="18"/>
              <w:rPr>
                <w:ins w:id="250" w:author="Harsh Singh" w:date="2023-04-22T22:55:00Z"/>
                <w:rFonts w:eastAsia="Consolas"/>
                <w:bCs/>
                <w:color w:val="000000"/>
                <w:szCs w:val="24"/>
              </w:rPr>
            </w:pPr>
            <w:ins w:id="251" w:author="Harsh Singh" w:date="2023-04-22T22:55:00Z">
              <w:r>
                <w:rPr>
                  <w:rFonts w:eastAsia="Consolas"/>
                  <w:bCs/>
                  <w:color w:val="000000"/>
                  <w:szCs w:val="24"/>
                </w:rPr>
                <w:t xml:space="preserve">        }</w:t>
              </w:r>
            </w:ins>
          </w:p>
          <w:p>
            <w:pPr>
              <w:pStyle w:val="18"/>
              <w:rPr>
                <w:ins w:id="252" w:author="Harsh Singh" w:date="2023-04-22T22:55:00Z"/>
                <w:rFonts w:eastAsia="Consolas"/>
                <w:bCs/>
                <w:color w:val="000000"/>
                <w:szCs w:val="24"/>
              </w:rPr>
            </w:pPr>
            <w:ins w:id="253" w:author="Harsh Singh" w:date="2023-04-22T22:55:00Z">
              <w:r>
                <w:rPr>
                  <w:rFonts w:eastAsia="Consolas"/>
                  <w:bCs/>
                  <w:color w:val="000000"/>
                  <w:szCs w:val="24"/>
                </w:rPr>
                <w:t xml:space="preserve">        get</w:t>
              </w:r>
            </w:ins>
          </w:p>
          <w:p>
            <w:pPr>
              <w:pStyle w:val="18"/>
              <w:rPr>
                <w:ins w:id="254" w:author="Harsh Singh" w:date="2023-04-22T22:55:00Z"/>
                <w:rFonts w:eastAsia="Consolas"/>
                <w:bCs/>
                <w:color w:val="000000"/>
                <w:szCs w:val="24"/>
              </w:rPr>
            </w:pPr>
            <w:ins w:id="255" w:author="Harsh Singh" w:date="2023-04-22T22:55:00Z">
              <w:r>
                <w:rPr>
                  <w:rFonts w:eastAsia="Consolas"/>
                  <w:bCs/>
                  <w:color w:val="000000"/>
                  <w:szCs w:val="24"/>
                </w:rPr>
                <w:t xml:space="preserve">        {</w:t>
              </w:r>
            </w:ins>
          </w:p>
          <w:p>
            <w:pPr>
              <w:pStyle w:val="18"/>
              <w:rPr>
                <w:ins w:id="256" w:author="Harsh Singh" w:date="2023-04-22T22:55:00Z"/>
                <w:rFonts w:eastAsia="Consolas"/>
                <w:bCs/>
                <w:color w:val="000000"/>
                <w:szCs w:val="24"/>
              </w:rPr>
            </w:pPr>
            <w:ins w:id="257" w:author="Harsh Singh" w:date="2023-04-22T22:55:00Z">
              <w:r>
                <w:rPr>
                  <w:rFonts w:eastAsia="Consolas"/>
                  <w:bCs/>
                  <w:color w:val="000000"/>
                  <w:szCs w:val="24"/>
                </w:rPr>
                <w:t xml:space="preserve">            return _laserBeamBehavior;</w:t>
              </w:r>
            </w:ins>
          </w:p>
          <w:p>
            <w:pPr>
              <w:pStyle w:val="18"/>
              <w:rPr>
                <w:ins w:id="258" w:author="Harsh Singh" w:date="2023-04-22T22:55:00Z"/>
                <w:rFonts w:eastAsia="Consolas"/>
                <w:bCs/>
                <w:color w:val="000000"/>
                <w:szCs w:val="24"/>
              </w:rPr>
            </w:pPr>
            <w:ins w:id="259" w:author="Harsh Singh" w:date="2023-04-22T22:55:00Z">
              <w:r>
                <w:rPr>
                  <w:rFonts w:eastAsia="Consolas"/>
                  <w:bCs/>
                  <w:color w:val="000000"/>
                  <w:szCs w:val="24"/>
                </w:rPr>
                <w:t xml:space="preserve">        }</w:t>
              </w:r>
            </w:ins>
          </w:p>
          <w:p>
            <w:pPr>
              <w:pStyle w:val="18"/>
              <w:rPr>
                <w:ins w:id="260" w:author="Harsh Singh" w:date="2023-04-22T22:55:00Z"/>
                <w:rFonts w:eastAsia="Consolas"/>
                <w:bCs/>
                <w:color w:val="000000"/>
                <w:szCs w:val="24"/>
              </w:rPr>
            </w:pPr>
            <w:ins w:id="261" w:author="Harsh Singh" w:date="2023-04-22T22:55:00Z">
              <w:r>
                <w:rPr>
                  <w:rFonts w:eastAsia="Consolas"/>
                  <w:bCs/>
                  <w:color w:val="000000"/>
                  <w:szCs w:val="24"/>
                </w:rPr>
                <w:t xml:space="preserve">    }</w:t>
              </w:r>
            </w:ins>
          </w:p>
          <w:p>
            <w:pPr>
              <w:pStyle w:val="18"/>
              <w:rPr>
                <w:ins w:id="262" w:author="Harsh Singh" w:date="2023-04-22T22:55:00Z"/>
                <w:rFonts w:eastAsia="Consolas"/>
                <w:bCs/>
                <w:color w:val="000000"/>
                <w:szCs w:val="24"/>
              </w:rPr>
            </w:pPr>
            <w:ins w:id="263" w:author="Harsh Singh" w:date="2023-04-22T22:55:00Z">
              <w:r>
                <w:rPr>
                  <w:rFonts w:eastAsia="Consolas"/>
                  <w:bCs/>
                  <w:color w:val="000000"/>
                  <w:szCs w:val="24"/>
                </w:rPr>
                <w:t xml:space="preserve">    private Vector3 _startPoint;</w:t>
              </w:r>
            </w:ins>
          </w:p>
          <w:p>
            <w:pPr>
              <w:pStyle w:val="18"/>
              <w:rPr>
                <w:ins w:id="264" w:author="Harsh Singh" w:date="2023-04-22T22:55:00Z"/>
                <w:rFonts w:eastAsia="Consolas"/>
                <w:bCs/>
                <w:color w:val="000000"/>
                <w:szCs w:val="24"/>
              </w:rPr>
            </w:pPr>
            <w:ins w:id="265" w:author="Harsh Singh" w:date="2023-04-22T22:55:00Z">
              <w:r>
                <w:rPr>
                  <w:rFonts w:eastAsia="Consolas"/>
                  <w:bCs/>
                  <w:color w:val="000000"/>
                  <w:szCs w:val="24"/>
                </w:rPr>
                <w:t xml:space="preserve">    private Vector3 _forward;</w:t>
              </w:r>
            </w:ins>
          </w:p>
          <w:p>
            <w:pPr>
              <w:pStyle w:val="18"/>
              <w:rPr>
                <w:ins w:id="266" w:author="Harsh Singh" w:date="2023-04-22T22:55:00Z"/>
                <w:rFonts w:eastAsia="Consolas"/>
                <w:bCs/>
                <w:color w:val="000000"/>
                <w:szCs w:val="24"/>
              </w:rPr>
            </w:pPr>
            <w:ins w:id="267" w:author="Harsh Singh" w:date="2023-04-22T22:55:00Z">
              <w:r>
                <w:rPr>
                  <w:rFonts w:eastAsia="Consolas"/>
                  <w:bCs/>
                  <w:color w:val="000000"/>
                  <w:szCs w:val="24"/>
                </w:rPr>
                <w:t xml:space="preserve">    private Vector3 _endPoint;</w:t>
              </w:r>
            </w:ins>
          </w:p>
          <w:p>
            <w:pPr>
              <w:pStyle w:val="18"/>
              <w:rPr>
                <w:ins w:id="268" w:author="Harsh Singh" w:date="2023-04-22T22:55:00Z"/>
                <w:rFonts w:eastAsia="Consolas"/>
                <w:bCs/>
                <w:color w:val="000000"/>
                <w:szCs w:val="24"/>
              </w:rPr>
            </w:pPr>
            <w:ins w:id="269" w:author="Harsh Singh" w:date="2023-04-22T22:55:00Z">
              <w:r>
                <w:rPr>
                  <w:rFonts w:eastAsia="Consolas"/>
                  <w:bCs/>
                  <w:color w:val="000000"/>
                  <w:szCs w:val="24"/>
                </w:rPr>
                <w:t xml:space="preserve">    private bool _hitTarget;</w:t>
              </w:r>
            </w:ins>
          </w:p>
          <w:p>
            <w:pPr>
              <w:pStyle w:val="18"/>
              <w:rPr>
                <w:ins w:id="270" w:author="Harsh Singh" w:date="2023-04-22T22:55:00Z"/>
                <w:rFonts w:eastAsia="Consolas"/>
                <w:bCs/>
                <w:color w:val="000000"/>
                <w:szCs w:val="24"/>
              </w:rPr>
            </w:pPr>
            <w:ins w:id="271" w:author="Harsh Singh" w:date="2023-04-22T22:55:00Z">
              <w:r>
                <w:rPr>
                  <w:rFonts w:eastAsia="Consolas"/>
                  <w:bCs/>
                  <w:color w:val="000000"/>
                  <w:szCs w:val="24"/>
                </w:rPr>
                <w:t xml:space="preserve">    private LineRenderer lineRenderer;</w:t>
              </w:r>
            </w:ins>
          </w:p>
          <w:p>
            <w:pPr>
              <w:pStyle w:val="18"/>
              <w:rPr>
                <w:ins w:id="272" w:author="Harsh Singh" w:date="2023-04-22T22:55:00Z"/>
                <w:rFonts w:eastAsia="Consolas"/>
                <w:bCs/>
                <w:color w:val="000000"/>
                <w:szCs w:val="24"/>
              </w:rPr>
            </w:pPr>
          </w:p>
          <w:p>
            <w:pPr>
              <w:pStyle w:val="18"/>
              <w:rPr>
                <w:ins w:id="273" w:author="Harsh Singh" w:date="2023-04-22T22:55:00Z"/>
                <w:rFonts w:eastAsia="Consolas"/>
                <w:bCs/>
                <w:color w:val="000000"/>
                <w:szCs w:val="24"/>
              </w:rPr>
            </w:pPr>
            <w:ins w:id="274" w:author="Harsh Singh" w:date="2023-04-22T22:55:00Z">
              <w:r>
                <w:rPr>
                  <w:rFonts w:eastAsia="Consolas"/>
                  <w:bCs/>
                  <w:color w:val="000000"/>
                  <w:szCs w:val="24"/>
                </w:rPr>
                <w:t xml:space="preserve">    private void Awake()</w:t>
              </w:r>
            </w:ins>
          </w:p>
          <w:p>
            <w:pPr>
              <w:pStyle w:val="18"/>
              <w:rPr>
                <w:ins w:id="275" w:author="Harsh Singh" w:date="2023-04-22T22:55:00Z"/>
                <w:rFonts w:eastAsia="Consolas"/>
                <w:bCs/>
                <w:color w:val="000000"/>
                <w:szCs w:val="24"/>
              </w:rPr>
            </w:pPr>
            <w:ins w:id="276" w:author="Harsh Singh" w:date="2023-04-22T22:55:00Z">
              <w:r>
                <w:rPr>
                  <w:rFonts w:eastAsia="Consolas"/>
                  <w:bCs/>
                  <w:color w:val="000000"/>
                  <w:szCs w:val="24"/>
                </w:rPr>
                <w:t xml:space="preserve">    {</w:t>
              </w:r>
            </w:ins>
          </w:p>
          <w:p>
            <w:pPr>
              <w:pStyle w:val="18"/>
              <w:rPr>
                <w:ins w:id="277" w:author="Harsh Singh" w:date="2023-04-22T22:55:00Z"/>
                <w:rFonts w:eastAsia="Consolas"/>
                <w:bCs/>
                <w:color w:val="000000"/>
                <w:szCs w:val="24"/>
              </w:rPr>
            </w:pPr>
            <w:ins w:id="278" w:author="Harsh Singh" w:date="2023-04-22T22:55:00Z">
              <w:r>
                <w:rPr>
                  <w:rFonts w:eastAsia="Consolas"/>
                  <w:bCs/>
                  <w:color w:val="000000"/>
                  <w:szCs w:val="24"/>
                </w:rPr>
                <w:t xml:space="preserve">        lineRenderer = GetComponent&lt;LineRenderer&gt;();</w:t>
              </w:r>
            </w:ins>
          </w:p>
          <w:p>
            <w:pPr>
              <w:pStyle w:val="18"/>
              <w:rPr>
                <w:ins w:id="279" w:author="Harsh Singh" w:date="2023-04-22T22:55:00Z"/>
                <w:rFonts w:eastAsia="Consolas"/>
                <w:bCs/>
                <w:color w:val="000000"/>
                <w:szCs w:val="24"/>
              </w:rPr>
            </w:pPr>
            <w:ins w:id="280" w:author="Harsh Singh" w:date="2023-04-22T22:55:00Z">
              <w:r>
                <w:rPr>
                  <w:rFonts w:eastAsia="Consolas"/>
                  <w:bCs/>
                  <w:color w:val="000000"/>
                  <w:szCs w:val="24"/>
                </w:rPr>
                <w:t xml:space="preserve">    }</w:t>
              </w:r>
            </w:ins>
          </w:p>
          <w:p>
            <w:pPr>
              <w:pStyle w:val="18"/>
              <w:rPr>
                <w:ins w:id="281" w:author="Harsh Singh" w:date="2023-04-22T22:55:00Z"/>
                <w:rFonts w:eastAsia="Consolas"/>
                <w:bCs/>
                <w:color w:val="000000"/>
                <w:szCs w:val="24"/>
              </w:rPr>
            </w:pPr>
          </w:p>
          <w:p>
            <w:pPr>
              <w:pStyle w:val="18"/>
              <w:rPr>
                <w:ins w:id="282" w:author="Harsh Singh" w:date="2023-04-22T22:55:00Z"/>
                <w:rFonts w:eastAsia="Consolas"/>
                <w:bCs/>
                <w:color w:val="000000"/>
                <w:szCs w:val="24"/>
              </w:rPr>
            </w:pPr>
            <w:ins w:id="283" w:author="Harsh Singh" w:date="2023-04-22T22:55:00Z">
              <w:r>
                <w:rPr>
                  <w:rFonts w:eastAsia="Consolas"/>
                  <w:bCs/>
                  <w:color w:val="000000"/>
                  <w:szCs w:val="24"/>
                </w:rPr>
                <w:t xml:space="preserve">    private void Start()</w:t>
              </w:r>
            </w:ins>
          </w:p>
          <w:p>
            <w:pPr>
              <w:pStyle w:val="18"/>
              <w:rPr>
                <w:ins w:id="284" w:author="Harsh Singh" w:date="2023-04-22T22:55:00Z"/>
                <w:rFonts w:eastAsia="Consolas"/>
                <w:bCs/>
                <w:color w:val="000000"/>
                <w:szCs w:val="24"/>
              </w:rPr>
            </w:pPr>
            <w:ins w:id="285" w:author="Harsh Singh" w:date="2023-04-22T22:55:00Z">
              <w:r>
                <w:rPr>
                  <w:rFonts w:eastAsia="Consolas"/>
                  <w:bCs/>
                  <w:color w:val="000000"/>
                  <w:szCs w:val="24"/>
                </w:rPr>
                <w:t xml:space="preserve">    {</w:t>
              </w:r>
            </w:ins>
          </w:p>
          <w:p>
            <w:pPr>
              <w:pStyle w:val="18"/>
              <w:rPr>
                <w:ins w:id="286" w:author="Harsh Singh" w:date="2023-04-22T22:55:00Z"/>
                <w:rFonts w:eastAsia="Consolas"/>
                <w:bCs/>
                <w:color w:val="000000"/>
                <w:szCs w:val="24"/>
              </w:rPr>
            </w:pPr>
            <w:ins w:id="287" w:author="Harsh Singh" w:date="2023-04-22T22:55:00Z">
              <w:r>
                <w:rPr>
                  <w:rFonts w:eastAsia="Consolas"/>
                  <w:bCs/>
                  <w:color w:val="000000"/>
                  <w:szCs w:val="24"/>
                </w:rPr>
                <w:t xml:space="preserve">        if (cursorVisual) cursorVisual.SetActive(false);</w:t>
              </w:r>
            </w:ins>
          </w:p>
          <w:p>
            <w:pPr>
              <w:pStyle w:val="18"/>
              <w:rPr>
                <w:ins w:id="288" w:author="Harsh Singh" w:date="2023-04-22T22:55:00Z"/>
                <w:rFonts w:eastAsia="Consolas"/>
                <w:bCs/>
                <w:color w:val="000000"/>
                <w:szCs w:val="24"/>
              </w:rPr>
            </w:pPr>
            <w:ins w:id="289" w:author="Harsh Singh" w:date="2023-04-22T22:55:00Z">
              <w:r>
                <w:rPr>
                  <w:rFonts w:eastAsia="Consolas"/>
                  <w:bCs/>
                  <w:color w:val="000000"/>
                  <w:szCs w:val="24"/>
                </w:rPr>
                <w:t xml:space="preserve">        OVRManager.InputFocusAcquired += OnInputFocusAcquired;</w:t>
              </w:r>
            </w:ins>
          </w:p>
          <w:p>
            <w:pPr>
              <w:pStyle w:val="18"/>
              <w:rPr>
                <w:ins w:id="290" w:author="Harsh Singh" w:date="2023-04-22T22:55:00Z"/>
                <w:rFonts w:eastAsia="Consolas"/>
                <w:bCs/>
                <w:color w:val="000000"/>
                <w:szCs w:val="24"/>
              </w:rPr>
            </w:pPr>
            <w:ins w:id="291" w:author="Harsh Singh" w:date="2023-04-22T22:55:00Z">
              <w:r>
                <w:rPr>
                  <w:rFonts w:eastAsia="Consolas"/>
                  <w:bCs/>
                  <w:color w:val="000000"/>
                  <w:szCs w:val="24"/>
                </w:rPr>
                <w:t xml:space="preserve">        OVRManager.InputFocusLost += OnInputFocusLost;</w:t>
              </w:r>
            </w:ins>
          </w:p>
          <w:p>
            <w:pPr>
              <w:pStyle w:val="18"/>
              <w:rPr>
                <w:ins w:id="292" w:author="Harsh Singh" w:date="2023-04-22T22:55:00Z"/>
                <w:rFonts w:eastAsia="Consolas"/>
                <w:bCs/>
                <w:color w:val="000000"/>
                <w:szCs w:val="24"/>
              </w:rPr>
            </w:pPr>
            <w:ins w:id="293" w:author="Harsh Singh" w:date="2023-04-22T22:55:00Z">
              <w:r>
                <w:rPr>
                  <w:rFonts w:eastAsia="Consolas"/>
                  <w:bCs/>
                  <w:color w:val="000000"/>
                  <w:szCs w:val="24"/>
                </w:rPr>
                <w:t xml:space="preserve">    }</w:t>
              </w:r>
            </w:ins>
          </w:p>
          <w:p>
            <w:pPr>
              <w:pStyle w:val="18"/>
              <w:rPr>
                <w:ins w:id="294" w:author="Harsh Singh" w:date="2023-04-22T22:55:00Z"/>
                <w:rFonts w:eastAsia="Consolas"/>
                <w:bCs/>
                <w:color w:val="000000"/>
                <w:szCs w:val="24"/>
              </w:rPr>
            </w:pPr>
          </w:p>
          <w:p>
            <w:pPr>
              <w:pStyle w:val="18"/>
              <w:rPr>
                <w:ins w:id="295" w:author="Harsh Singh" w:date="2023-04-22T22:55:00Z"/>
                <w:rFonts w:eastAsia="Consolas"/>
                <w:bCs/>
                <w:color w:val="000000"/>
                <w:szCs w:val="24"/>
              </w:rPr>
            </w:pPr>
            <w:ins w:id="296" w:author="Harsh Singh" w:date="2023-04-22T22:55:00Z">
              <w:r>
                <w:rPr>
                  <w:rFonts w:eastAsia="Consolas"/>
                  <w:bCs/>
                  <w:color w:val="000000"/>
                  <w:szCs w:val="24"/>
                </w:rPr>
                <w:t xml:space="preserve">    public override void SetCursorStartDest(Vector3 start, Vector3 dest, Vector3 normal)</w:t>
              </w:r>
            </w:ins>
          </w:p>
          <w:p>
            <w:pPr>
              <w:pStyle w:val="18"/>
              <w:rPr>
                <w:ins w:id="297" w:author="Harsh Singh" w:date="2023-04-22T22:55:00Z"/>
                <w:rFonts w:eastAsia="Consolas"/>
                <w:bCs/>
                <w:color w:val="000000"/>
                <w:szCs w:val="24"/>
              </w:rPr>
            </w:pPr>
            <w:ins w:id="298" w:author="Harsh Singh" w:date="2023-04-22T22:55:00Z">
              <w:r>
                <w:rPr>
                  <w:rFonts w:eastAsia="Consolas"/>
                  <w:bCs/>
                  <w:color w:val="000000"/>
                  <w:szCs w:val="24"/>
                </w:rPr>
                <w:t xml:space="preserve">    {</w:t>
              </w:r>
            </w:ins>
          </w:p>
          <w:p>
            <w:pPr>
              <w:pStyle w:val="18"/>
              <w:rPr>
                <w:ins w:id="299" w:author="Harsh Singh" w:date="2023-04-22T22:55:00Z"/>
                <w:rFonts w:eastAsia="Consolas"/>
                <w:bCs/>
                <w:color w:val="000000"/>
                <w:szCs w:val="24"/>
              </w:rPr>
            </w:pPr>
            <w:ins w:id="300" w:author="Harsh Singh" w:date="2023-04-22T22:55:00Z">
              <w:r>
                <w:rPr>
                  <w:rFonts w:eastAsia="Consolas"/>
                  <w:bCs/>
                  <w:color w:val="000000"/>
                  <w:szCs w:val="24"/>
                </w:rPr>
                <w:t xml:space="preserve">        _startPoint = start;</w:t>
              </w:r>
            </w:ins>
          </w:p>
          <w:p>
            <w:pPr>
              <w:pStyle w:val="18"/>
              <w:rPr>
                <w:ins w:id="301" w:author="Harsh Singh" w:date="2023-04-22T22:55:00Z"/>
                <w:rFonts w:eastAsia="Consolas"/>
                <w:bCs/>
                <w:color w:val="000000"/>
                <w:szCs w:val="24"/>
              </w:rPr>
            </w:pPr>
            <w:ins w:id="302" w:author="Harsh Singh" w:date="2023-04-22T22:55:00Z">
              <w:r>
                <w:rPr>
                  <w:rFonts w:eastAsia="Consolas"/>
                  <w:bCs/>
                  <w:color w:val="000000"/>
                  <w:szCs w:val="24"/>
                </w:rPr>
                <w:t xml:space="preserve">        _endPoint = dest;</w:t>
              </w:r>
            </w:ins>
          </w:p>
          <w:p>
            <w:pPr>
              <w:pStyle w:val="18"/>
              <w:rPr>
                <w:ins w:id="303" w:author="Harsh Singh" w:date="2023-04-22T22:55:00Z"/>
                <w:rFonts w:eastAsia="Consolas"/>
                <w:bCs/>
                <w:color w:val="000000"/>
                <w:szCs w:val="24"/>
              </w:rPr>
            </w:pPr>
            <w:ins w:id="304" w:author="Harsh Singh" w:date="2023-04-22T22:55:00Z">
              <w:r>
                <w:rPr>
                  <w:rFonts w:eastAsia="Consolas"/>
                  <w:bCs/>
                  <w:color w:val="000000"/>
                  <w:szCs w:val="24"/>
                </w:rPr>
                <w:t xml:space="preserve">        _hitTarget = true;</w:t>
              </w:r>
            </w:ins>
          </w:p>
          <w:p>
            <w:pPr>
              <w:pStyle w:val="18"/>
              <w:rPr>
                <w:ins w:id="305" w:author="Harsh Singh" w:date="2023-04-22T22:55:00Z"/>
                <w:rFonts w:eastAsia="Consolas"/>
                <w:bCs/>
                <w:color w:val="000000"/>
                <w:szCs w:val="24"/>
              </w:rPr>
            </w:pPr>
            <w:ins w:id="306" w:author="Harsh Singh" w:date="2023-04-22T22:55:00Z">
              <w:r>
                <w:rPr>
                  <w:rFonts w:eastAsia="Consolas"/>
                  <w:bCs/>
                  <w:color w:val="000000"/>
                  <w:szCs w:val="24"/>
                </w:rPr>
                <w:t xml:space="preserve">    }</w:t>
              </w:r>
            </w:ins>
          </w:p>
          <w:p>
            <w:pPr>
              <w:pStyle w:val="18"/>
              <w:rPr>
                <w:ins w:id="307" w:author="Harsh Singh" w:date="2023-04-22T22:55:00Z"/>
                <w:rFonts w:eastAsia="Consolas"/>
                <w:bCs/>
                <w:color w:val="000000"/>
                <w:szCs w:val="24"/>
              </w:rPr>
            </w:pPr>
          </w:p>
          <w:p>
            <w:pPr>
              <w:pStyle w:val="18"/>
              <w:rPr>
                <w:ins w:id="308" w:author="Harsh Singh" w:date="2023-04-22T22:55:00Z"/>
                <w:rFonts w:eastAsia="Consolas"/>
                <w:bCs/>
                <w:color w:val="000000"/>
                <w:szCs w:val="24"/>
              </w:rPr>
            </w:pPr>
            <w:ins w:id="309" w:author="Harsh Singh" w:date="2023-04-22T22:55:00Z">
              <w:r>
                <w:rPr>
                  <w:rFonts w:eastAsia="Consolas"/>
                  <w:bCs/>
                  <w:color w:val="000000"/>
                  <w:szCs w:val="24"/>
                </w:rPr>
                <w:t xml:space="preserve">    public override void SetCursorRay(Transform t)</w:t>
              </w:r>
            </w:ins>
          </w:p>
          <w:p>
            <w:pPr>
              <w:pStyle w:val="18"/>
              <w:rPr>
                <w:ins w:id="310" w:author="Harsh Singh" w:date="2023-04-22T22:55:00Z"/>
                <w:rFonts w:eastAsia="Consolas"/>
                <w:bCs/>
                <w:color w:val="000000"/>
                <w:szCs w:val="24"/>
              </w:rPr>
            </w:pPr>
            <w:ins w:id="311" w:author="Harsh Singh" w:date="2023-04-22T22:55:00Z">
              <w:r>
                <w:rPr>
                  <w:rFonts w:eastAsia="Consolas"/>
                  <w:bCs/>
                  <w:color w:val="000000"/>
                  <w:szCs w:val="24"/>
                </w:rPr>
                <w:t xml:space="preserve">    {</w:t>
              </w:r>
            </w:ins>
          </w:p>
          <w:p>
            <w:pPr>
              <w:pStyle w:val="18"/>
              <w:rPr>
                <w:ins w:id="312" w:author="Harsh Singh" w:date="2023-04-22T22:55:00Z"/>
                <w:rFonts w:eastAsia="Consolas"/>
                <w:bCs/>
                <w:color w:val="000000"/>
                <w:szCs w:val="24"/>
              </w:rPr>
            </w:pPr>
            <w:ins w:id="313" w:author="Harsh Singh" w:date="2023-04-22T22:55:00Z">
              <w:r>
                <w:rPr>
                  <w:rFonts w:eastAsia="Consolas"/>
                  <w:bCs/>
                  <w:color w:val="000000"/>
                  <w:szCs w:val="24"/>
                </w:rPr>
                <w:t xml:space="preserve">        _startPoint = t.position;</w:t>
              </w:r>
            </w:ins>
          </w:p>
          <w:p>
            <w:pPr>
              <w:pStyle w:val="18"/>
              <w:rPr>
                <w:ins w:id="314" w:author="Harsh Singh" w:date="2023-04-22T22:55:00Z"/>
                <w:rFonts w:eastAsia="Consolas"/>
                <w:bCs/>
                <w:color w:val="000000"/>
                <w:szCs w:val="24"/>
              </w:rPr>
            </w:pPr>
            <w:ins w:id="315" w:author="Harsh Singh" w:date="2023-04-22T22:55:00Z">
              <w:r>
                <w:rPr>
                  <w:rFonts w:eastAsia="Consolas"/>
                  <w:bCs/>
                  <w:color w:val="000000"/>
                  <w:szCs w:val="24"/>
                </w:rPr>
                <w:t xml:space="preserve">        _forward = t.forward;</w:t>
              </w:r>
            </w:ins>
          </w:p>
          <w:p>
            <w:pPr>
              <w:pStyle w:val="18"/>
              <w:rPr>
                <w:ins w:id="316" w:author="Harsh Singh" w:date="2023-04-22T22:55:00Z"/>
                <w:rFonts w:eastAsia="Consolas"/>
                <w:bCs/>
                <w:color w:val="000000"/>
                <w:szCs w:val="24"/>
              </w:rPr>
            </w:pPr>
            <w:ins w:id="317" w:author="Harsh Singh" w:date="2023-04-22T22:55:00Z">
              <w:r>
                <w:rPr>
                  <w:rFonts w:eastAsia="Consolas"/>
                  <w:bCs/>
                  <w:color w:val="000000"/>
                  <w:szCs w:val="24"/>
                </w:rPr>
                <w:t xml:space="preserve">        _hitTarget = false;</w:t>
              </w:r>
            </w:ins>
          </w:p>
          <w:p>
            <w:pPr>
              <w:pStyle w:val="18"/>
              <w:rPr>
                <w:ins w:id="318" w:author="Harsh Singh" w:date="2023-04-22T22:55:00Z"/>
                <w:rFonts w:eastAsia="Consolas"/>
                <w:bCs/>
                <w:color w:val="000000"/>
                <w:szCs w:val="24"/>
              </w:rPr>
            </w:pPr>
            <w:ins w:id="319" w:author="Harsh Singh" w:date="2023-04-22T22:55:00Z">
              <w:r>
                <w:rPr>
                  <w:rFonts w:eastAsia="Consolas"/>
                  <w:bCs/>
                  <w:color w:val="000000"/>
                  <w:szCs w:val="24"/>
                </w:rPr>
                <w:t xml:space="preserve">    }</w:t>
              </w:r>
            </w:ins>
          </w:p>
          <w:p>
            <w:pPr>
              <w:pStyle w:val="18"/>
              <w:rPr>
                <w:ins w:id="320" w:author="Harsh Singh" w:date="2023-04-22T22:55:00Z"/>
                <w:rFonts w:eastAsia="Consolas"/>
                <w:bCs/>
                <w:color w:val="000000"/>
                <w:szCs w:val="24"/>
              </w:rPr>
            </w:pPr>
          </w:p>
          <w:p>
            <w:pPr>
              <w:pStyle w:val="18"/>
              <w:rPr>
                <w:ins w:id="321" w:author="Harsh Singh" w:date="2023-04-22T22:55:00Z"/>
                <w:rFonts w:eastAsia="Consolas"/>
                <w:bCs/>
                <w:color w:val="000000"/>
                <w:szCs w:val="24"/>
              </w:rPr>
            </w:pPr>
            <w:ins w:id="322" w:author="Harsh Singh" w:date="2023-04-22T22:55:00Z">
              <w:r>
                <w:rPr>
                  <w:rFonts w:eastAsia="Consolas"/>
                  <w:bCs/>
                  <w:color w:val="000000"/>
                  <w:szCs w:val="24"/>
                </w:rPr>
                <w:t xml:space="preserve">    private void LateUpdate()</w:t>
              </w:r>
            </w:ins>
          </w:p>
          <w:p>
            <w:pPr>
              <w:pStyle w:val="18"/>
              <w:rPr>
                <w:ins w:id="323" w:author="Harsh Singh" w:date="2023-04-22T22:55:00Z"/>
                <w:rFonts w:eastAsia="Consolas"/>
                <w:bCs/>
                <w:color w:val="000000"/>
                <w:szCs w:val="24"/>
              </w:rPr>
            </w:pPr>
            <w:ins w:id="324" w:author="Harsh Singh" w:date="2023-04-22T22:55:00Z">
              <w:r>
                <w:rPr>
                  <w:rFonts w:eastAsia="Consolas"/>
                  <w:bCs/>
                  <w:color w:val="000000"/>
                  <w:szCs w:val="24"/>
                </w:rPr>
                <w:t xml:space="preserve">    {</w:t>
              </w:r>
            </w:ins>
          </w:p>
          <w:p>
            <w:pPr>
              <w:pStyle w:val="18"/>
              <w:rPr>
                <w:ins w:id="325" w:author="Harsh Singh" w:date="2023-04-22T22:55:00Z"/>
                <w:rFonts w:eastAsia="Consolas"/>
                <w:bCs/>
                <w:color w:val="000000"/>
                <w:szCs w:val="24"/>
              </w:rPr>
            </w:pPr>
            <w:ins w:id="326" w:author="Harsh Singh" w:date="2023-04-22T22:55:00Z">
              <w:r>
                <w:rPr>
                  <w:rFonts w:eastAsia="Consolas"/>
                  <w:bCs/>
                  <w:color w:val="000000"/>
                  <w:szCs w:val="24"/>
                </w:rPr>
                <w:t xml:space="preserve">        lineRenderer.SetPosition(0, _startPoint);</w:t>
              </w:r>
            </w:ins>
          </w:p>
          <w:p>
            <w:pPr>
              <w:pStyle w:val="18"/>
              <w:rPr>
                <w:ins w:id="327" w:author="Harsh Singh" w:date="2023-04-22T22:55:00Z"/>
                <w:rFonts w:eastAsia="Consolas"/>
                <w:bCs/>
                <w:color w:val="000000"/>
                <w:szCs w:val="24"/>
              </w:rPr>
            </w:pPr>
            <w:ins w:id="328" w:author="Harsh Singh" w:date="2023-04-22T22:55:00Z">
              <w:r>
                <w:rPr>
                  <w:rFonts w:eastAsia="Consolas"/>
                  <w:bCs/>
                  <w:color w:val="000000"/>
                  <w:szCs w:val="24"/>
                </w:rPr>
                <w:t xml:space="preserve">        if (_hitTarget)</w:t>
              </w:r>
            </w:ins>
          </w:p>
          <w:p>
            <w:pPr>
              <w:pStyle w:val="18"/>
              <w:rPr>
                <w:ins w:id="329" w:author="Harsh Singh" w:date="2023-04-22T22:55:00Z"/>
                <w:rFonts w:eastAsia="Consolas"/>
                <w:bCs/>
                <w:color w:val="000000"/>
                <w:szCs w:val="24"/>
              </w:rPr>
            </w:pPr>
            <w:ins w:id="330" w:author="Harsh Singh" w:date="2023-04-22T22:55:00Z">
              <w:r>
                <w:rPr>
                  <w:rFonts w:eastAsia="Consolas"/>
                  <w:bCs/>
                  <w:color w:val="000000"/>
                  <w:szCs w:val="24"/>
                </w:rPr>
                <w:t xml:space="preserve">        {</w:t>
              </w:r>
            </w:ins>
          </w:p>
          <w:p>
            <w:pPr>
              <w:pStyle w:val="18"/>
              <w:rPr>
                <w:ins w:id="331" w:author="Harsh Singh" w:date="2023-04-22T22:55:00Z"/>
                <w:rFonts w:eastAsia="Consolas"/>
                <w:bCs/>
                <w:color w:val="000000"/>
                <w:szCs w:val="24"/>
              </w:rPr>
            </w:pPr>
            <w:ins w:id="332" w:author="Harsh Singh" w:date="2023-04-22T22:55:00Z">
              <w:r>
                <w:rPr>
                  <w:rFonts w:eastAsia="Consolas"/>
                  <w:bCs/>
                  <w:color w:val="000000"/>
                  <w:szCs w:val="24"/>
                </w:rPr>
                <w:t xml:space="preserve">            lineRenderer.SetPosition(1, _endPoint);</w:t>
              </w:r>
            </w:ins>
          </w:p>
          <w:p>
            <w:pPr>
              <w:pStyle w:val="18"/>
              <w:rPr>
                <w:ins w:id="333" w:author="Harsh Singh" w:date="2023-04-22T22:55:00Z"/>
                <w:rFonts w:eastAsia="Consolas"/>
                <w:bCs/>
                <w:color w:val="000000"/>
                <w:szCs w:val="24"/>
              </w:rPr>
            </w:pPr>
            <w:ins w:id="334" w:author="Harsh Singh" w:date="2023-04-22T22:55:00Z">
              <w:r>
                <w:rPr>
                  <w:rFonts w:eastAsia="Consolas"/>
                  <w:bCs/>
                  <w:color w:val="000000"/>
                  <w:szCs w:val="24"/>
                </w:rPr>
                <w:t xml:space="preserve">            UpdateLaserBeam(_startPoint, _endPoint);</w:t>
              </w:r>
            </w:ins>
          </w:p>
          <w:p>
            <w:pPr>
              <w:pStyle w:val="18"/>
              <w:rPr>
                <w:ins w:id="335" w:author="Harsh Singh" w:date="2023-04-22T22:55:00Z"/>
                <w:rFonts w:eastAsia="Consolas"/>
                <w:bCs/>
                <w:color w:val="000000"/>
                <w:szCs w:val="24"/>
              </w:rPr>
            </w:pPr>
            <w:ins w:id="336" w:author="Harsh Singh" w:date="2023-04-22T22:55:00Z">
              <w:r>
                <w:rPr>
                  <w:rFonts w:eastAsia="Consolas"/>
                  <w:bCs/>
                  <w:color w:val="000000"/>
                  <w:szCs w:val="24"/>
                </w:rPr>
                <w:t xml:space="preserve">            if (cursorVisual)</w:t>
              </w:r>
            </w:ins>
          </w:p>
          <w:p>
            <w:pPr>
              <w:pStyle w:val="18"/>
              <w:rPr>
                <w:ins w:id="337" w:author="Harsh Singh" w:date="2023-04-22T22:55:00Z"/>
                <w:rFonts w:eastAsia="Consolas"/>
                <w:bCs/>
                <w:color w:val="000000"/>
                <w:szCs w:val="24"/>
              </w:rPr>
            </w:pPr>
            <w:ins w:id="338" w:author="Harsh Singh" w:date="2023-04-22T22:55:00Z">
              <w:r>
                <w:rPr>
                  <w:rFonts w:eastAsia="Consolas"/>
                  <w:bCs/>
                  <w:color w:val="000000"/>
                  <w:szCs w:val="24"/>
                </w:rPr>
                <w:t xml:space="preserve">            {</w:t>
              </w:r>
            </w:ins>
          </w:p>
          <w:p>
            <w:pPr>
              <w:pStyle w:val="18"/>
              <w:rPr>
                <w:ins w:id="339" w:author="Harsh Singh" w:date="2023-04-22T22:55:00Z"/>
                <w:rFonts w:eastAsia="Consolas"/>
                <w:bCs/>
                <w:color w:val="000000"/>
                <w:szCs w:val="24"/>
              </w:rPr>
            </w:pPr>
            <w:ins w:id="340" w:author="Harsh Singh" w:date="2023-04-22T22:55:00Z">
              <w:r>
                <w:rPr>
                  <w:rFonts w:eastAsia="Consolas"/>
                  <w:bCs/>
                  <w:color w:val="000000"/>
                  <w:szCs w:val="24"/>
                </w:rPr>
                <w:t xml:space="preserve">                cursorVisual.transform.position = _endPoint;</w:t>
              </w:r>
            </w:ins>
          </w:p>
          <w:p>
            <w:pPr>
              <w:pStyle w:val="18"/>
              <w:rPr>
                <w:ins w:id="341" w:author="Harsh Singh" w:date="2023-04-22T22:55:00Z"/>
                <w:rFonts w:eastAsia="Consolas"/>
                <w:bCs/>
                <w:color w:val="000000"/>
                <w:szCs w:val="24"/>
              </w:rPr>
            </w:pPr>
            <w:ins w:id="342" w:author="Harsh Singh" w:date="2023-04-22T22:55:00Z">
              <w:r>
                <w:rPr>
                  <w:rFonts w:eastAsia="Consolas"/>
                  <w:bCs/>
                  <w:color w:val="000000"/>
                  <w:szCs w:val="24"/>
                </w:rPr>
                <w:t xml:space="preserve">                cursorVisual.SetActive(true);</w:t>
              </w:r>
            </w:ins>
          </w:p>
          <w:p>
            <w:pPr>
              <w:pStyle w:val="18"/>
              <w:rPr>
                <w:ins w:id="343" w:author="Harsh Singh" w:date="2023-04-22T22:55:00Z"/>
                <w:rFonts w:eastAsia="Consolas"/>
                <w:bCs/>
                <w:color w:val="000000"/>
                <w:szCs w:val="24"/>
              </w:rPr>
            </w:pPr>
            <w:ins w:id="344" w:author="Harsh Singh" w:date="2023-04-22T22:55:00Z">
              <w:r>
                <w:rPr>
                  <w:rFonts w:eastAsia="Consolas"/>
                  <w:bCs/>
                  <w:color w:val="000000"/>
                  <w:szCs w:val="24"/>
                </w:rPr>
                <w:t xml:space="preserve">            }</w:t>
              </w:r>
            </w:ins>
          </w:p>
          <w:p>
            <w:pPr>
              <w:pStyle w:val="18"/>
              <w:rPr>
                <w:ins w:id="345" w:author="Harsh Singh" w:date="2023-04-22T22:55:00Z"/>
                <w:rFonts w:eastAsia="Consolas"/>
                <w:bCs/>
                <w:color w:val="000000"/>
                <w:szCs w:val="24"/>
              </w:rPr>
            </w:pPr>
            <w:ins w:id="346" w:author="Harsh Singh" w:date="2023-04-22T22:55:00Z">
              <w:r>
                <w:rPr>
                  <w:rFonts w:eastAsia="Consolas"/>
                  <w:bCs/>
                  <w:color w:val="000000"/>
                  <w:szCs w:val="24"/>
                </w:rPr>
                <w:t xml:space="preserve">        }</w:t>
              </w:r>
            </w:ins>
          </w:p>
          <w:p>
            <w:pPr>
              <w:pStyle w:val="18"/>
              <w:rPr>
                <w:ins w:id="347" w:author="Harsh Singh" w:date="2023-04-22T22:55:00Z"/>
                <w:rFonts w:eastAsia="Consolas"/>
                <w:bCs/>
                <w:color w:val="000000"/>
                <w:szCs w:val="24"/>
              </w:rPr>
            </w:pPr>
            <w:ins w:id="348" w:author="Harsh Singh" w:date="2023-04-22T22:55:00Z">
              <w:r>
                <w:rPr>
                  <w:rFonts w:eastAsia="Consolas"/>
                  <w:bCs/>
                  <w:color w:val="000000"/>
                  <w:szCs w:val="24"/>
                </w:rPr>
                <w:t xml:space="preserve">        else</w:t>
              </w:r>
            </w:ins>
          </w:p>
          <w:p>
            <w:pPr>
              <w:pStyle w:val="18"/>
              <w:rPr>
                <w:ins w:id="349" w:author="Harsh Singh" w:date="2023-04-22T22:55:00Z"/>
                <w:rFonts w:eastAsia="Consolas"/>
                <w:bCs/>
                <w:color w:val="000000"/>
                <w:szCs w:val="24"/>
              </w:rPr>
            </w:pPr>
            <w:ins w:id="350" w:author="Harsh Singh" w:date="2023-04-22T22:55:00Z">
              <w:r>
                <w:rPr>
                  <w:rFonts w:eastAsia="Consolas"/>
                  <w:bCs/>
                  <w:color w:val="000000"/>
                  <w:szCs w:val="24"/>
                </w:rPr>
                <w:t xml:space="preserve">        {</w:t>
              </w:r>
            </w:ins>
          </w:p>
          <w:p>
            <w:pPr>
              <w:pStyle w:val="18"/>
              <w:rPr>
                <w:ins w:id="351" w:author="Harsh Singh" w:date="2023-04-22T22:55:00Z"/>
                <w:rFonts w:eastAsia="Consolas"/>
                <w:bCs/>
                <w:color w:val="000000"/>
                <w:szCs w:val="24"/>
              </w:rPr>
            </w:pPr>
            <w:ins w:id="352" w:author="Harsh Singh" w:date="2023-04-22T22:55:00Z">
              <w:r>
                <w:rPr>
                  <w:rFonts w:eastAsia="Consolas"/>
                  <w:bCs/>
                  <w:color w:val="000000"/>
                  <w:szCs w:val="24"/>
                </w:rPr>
                <w:t xml:space="preserve">            UpdateLaserBeam(_startPoint, _startPoint + maxLength * _forward);</w:t>
              </w:r>
            </w:ins>
          </w:p>
          <w:p>
            <w:pPr>
              <w:pStyle w:val="18"/>
              <w:rPr>
                <w:ins w:id="353" w:author="Harsh Singh" w:date="2023-04-22T22:55:00Z"/>
                <w:rFonts w:eastAsia="Consolas"/>
                <w:bCs/>
                <w:color w:val="000000"/>
                <w:szCs w:val="24"/>
              </w:rPr>
            </w:pPr>
            <w:ins w:id="354" w:author="Harsh Singh" w:date="2023-04-22T22:55:00Z">
              <w:r>
                <w:rPr>
                  <w:rFonts w:eastAsia="Consolas"/>
                  <w:bCs/>
                  <w:color w:val="000000"/>
                  <w:szCs w:val="24"/>
                </w:rPr>
                <w:t xml:space="preserve">            lineRenderer.SetPosition(1, _startPoint + maxLength * _forward);</w:t>
              </w:r>
            </w:ins>
          </w:p>
          <w:p>
            <w:pPr>
              <w:pStyle w:val="18"/>
              <w:rPr>
                <w:ins w:id="355" w:author="Harsh Singh" w:date="2023-04-22T22:55:00Z"/>
                <w:rFonts w:eastAsia="Consolas"/>
                <w:bCs/>
                <w:color w:val="000000"/>
                <w:szCs w:val="24"/>
              </w:rPr>
            </w:pPr>
            <w:ins w:id="356" w:author="Harsh Singh" w:date="2023-04-22T22:55:00Z">
              <w:r>
                <w:rPr>
                  <w:rFonts w:eastAsia="Consolas"/>
                  <w:bCs/>
                  <w:color w:val="000000"/>
                  <w:szCs w:val="24"/>
                </w:rPr>
                <w:t xml:space="preserve">            if (cursorVisual) cursorVisual.SetActive(false);</w:t>
              </w:r>
            </w:ins>
          </w:p>
          <w:p>
            <w:pPr>
              <w:pStyle w:val="18"/>
              <w:rPr>
                <w:ins w:id="357" w:author="Harsh Singh" w:date="2023-04-22T22:55:00Z"/>
                <w:rFonts w:eastAsia="Consolas"/>
                <w:bCs/>
                <w:color w:val="000000"/>
                <w:szCs w:val="24"/>
              </w:rPr>
            </w:pPr>
            <w:ins w:id="358" w:author="Harsh Singh" w:date="2023-04-22T22:55:00Z">
              <w:r>
                <w:rPr>
                  <w:rFonts w:eastAsia="Consolas"/>
                  <w:bCs/>
                  <w:color w:val="000000"/>
                  <w:szCs w:val="24"/>
                </w:rPr>
                <w:t xml:space="preserve">        }</w:t>
              </w:r>
            </w:ins>
          </w:p>
          <w:p>
            <w:pPr>
              <w:pStyle w:val="18"/>
              <w:rPr>
                <w:ins w:id="359" w:author="Harsh Singh" w:date="2023-04-22T22:55:00Z"/>
                <w:rFonts w:eastAsia="Consolas"/>
                <w:bCs/>
                <w:color w:val="000000"/>
                <w:szCs w:val="24"/>
              </w:rPr>
            </w:pPr>
            <w:ins w:id="360" w:author="Harsh Singh" w:date="2023-04-22T22:55:00Z">
              <w:r>
                <w:rPr>
                  <w:rFonts w:eastAsia="Consolas"/>
                  <w:bCs/>
                  <w:color w:val="000000"/>
                  <w:szCs w:val="24"/>
                </w:rPr>
                <w:t xml:space="preserve">    }</w:t>
              </w:r>
            </w:ins>
          </w:p>
          <w:p>
            <w:pPr>
              <w:pStyle w:val="18"/>
              <w:rPr>
                <w:ins w:id="361" w:author="Harsh Singh" w:date="2023-04-22T22:55:00Z"/>
                <w:rFonts w:eastAsia="Consolas"/>
                <w:bCs/>
                <w:color w:val="000000"/>
                <w:szCs w:val="24"/>
              </w:rPr>
            </w:pPr>
          </w:p>
          <w:p>
            <w:pPr>
              <w:pStyle w:val="18"/>
              <w:rPr>
                <w:ins w:id="362" w:author="Harsh Singh" w:date="2023-04-22T22:55:00Z"/>
                <w:rFonts w:eastAsia="Consolas"/>
                <w:bCs/>
                <w:color w:val="000000"/>
                <w:szCs w:val="24"/>
              </w:rPr>
            </w:pPr>
            <w:ins w:id="363" w:author="Harsh Singh" w:date="2023-04-22T22:55:00Z">
              <w:r>
                <w:rPr>
                  <w:rFonts w:eastAsia="Consolas"/>
                  <w:bCs/>
                  <w:color w:val="000000"/>
                  <w:szCs w:val="24"/>
                </w:rPr>
                <w:t xml:space="preserve">    // make laser beam a behavior with a prop that enables or disables</w:t>
              </w:r>
            </w:ins>
          </w:p>
          <w:p>
            <w:pPr>
              <w:pStyle w:val="18"/>
              <w:rPr>
                <w:ins w:id="364" w:author="Harsh Singh" w:date="2023-04-22T22:55:00Z"/>
                <w:rFonts w:eastAsia="Consolas"/>
                <w:bCs/>
                <w:color w:val="000000"/>
                <w:szCs w:val="24"/>
              </w:rPr>
            </w:pPr>
            <w:ins w:id="365" w:author="Harsh Singh" w:date="2023-04-22T22:55:00Z">
              <w:r>
                <w:rPr>
                  <w:rFonts w:eastAsia="Consolas"/>
                  <w:bCs/>
                  <w:color w:val="000000"/>
                  <w:szCs w:val="24"/>
                </w:rPr>
                <w:t xml:space="preserve">    private void UpdateLaserBeam(Vector3 start, Vector3 end)</w:t>
              </w:r>
            </w:ins>
          </w:p>
          <w:p>
            <w:pPr>
              <w:pStyle w:val="18"/>
              <w:rPr>
                <w:ins w:id="366" w:author="Harsh Singh" w:date="2023-04-22T22:55:00Z"/>
                <w:rFonts w:eastAsia="Consolas"/>
                <w:bCs/>
                <w:color w:val="000000"/>
                <w:szCs w:val="24"/>
              </w:rPr>
            </w:pPr>
            <w:ins w:id="367" w:author="Harsh Singh" w:date="2023-04-22T22:55:00Z">
              <w:r>
                <w:rPr>
                  <w:rFonts w:eastAsia="Consolas"/>
                  <w:bCs/>
                  <w:color w:val="000000"/>
                  <w:szCs w:val="24"/>
                </w:rPr>
                <w:t xml:space="preserve">    {</w:t>
              </w:r>
            </w:ins>
          </w:p>
          <w:p>
            <w:pPr>
              <w:pStyle w:val="18"/>
              <w:rPr>
                <w:ins w:id="368" w:author="Harsh Singh" w:date="2023-04-22T22:55:00Z"/>
                <w:rFonts w:eastAsia="Consolas"/>
                <w:bCs/>
                <w:color w:val="000000"/>
                <w:szCs w:val="24"/>
              </w:rPr>
            </w:pPr>
            <w:ins w:id="369" w:author="Harsh Singh" w:date="2023-04-22T22:55:00Z">
              <w:r>
                <w:rPr>
                  <w:rFonts w:eastAsia="Consolas"/>
                  <w:bCs/>
                  <w:color w:val="000000"/>
                  <w:szCs w:val="24"/>
                </w:rPr>
                <w:t xml:space="preserve">        if (laserBeamBehavior == LaserBeamBehavior.Off)</w:t>
              </w:r>
            </w:ins>
          </w:p>
          <w:p>
            <w:pPr>
              <w:pStyle w:val="18"/>
              <w:rPr>
                <w:ins w:id="370" w:author="Harsh Singh" w:date="2023-04-22T22:55:00Z"/>
                <w:rFonts w:eastAsia="Consolas"/>
                <w:bCs/>
                <w:color w:val="000000"/>
                <w:szCs w:val="24"/>
              </w:rPr>
            </w:pPr>
            <w:ins w:id="371" w:author="Harsh Singh" w:date="2023-04-22T22:55:00Z">
              <w:r>
                <w:rPr>
                  <w:rFonts w:eastAsia="Consolas"/>
                  <w:bCs/>
                  <w:color w:val="000000"/>
                  <w:szCs w:val="24"/>
                </w:rPr>
                <w:t xml:space="preserve">        {</w:t>
              </w:r>
            </w:ins>
          </w:p>
          <w:p>
            <w:pPr>
              <w:pStyle w:val="18"/>
              <w:rPr>
                <w:ins w:id="372" w:author="Harsh Singh" w:date="2023-04-22T22:55:00Z"/>
                <w:rFonts w:eastAsia="Consolas"/>
                <w:bCs/>
                <w:color w:val="000000"/>
                <w:szCs w:val="24"/>
              </w:rPr>
            </w:pPr>
            <w:ins w:id="373" w:author="Harsh Singh" w:date="2023-04-22T22:55:00Z">
              <w:r>
                <w:rPr>
                  <w:rFonts w:eastAsia="Consolas"/>
                  <w:bCs/>
                  <w:color w:val="000000"/>
                  <w:szCs w:val="24"/>
                </w:rPr>
                <w:t xml:space="preserve">            return;</w:t>
              </w:r>
            </w:ins>
          </w:p>
          <w:p>
            <w:pPr>
              <w:pStyle w:val="18"/>
              <w:rPr>
                <w:ins w:id="374" w:author="Harsh Singh" w:date="2023-04-22T22:55:00Z"/>
                <w:rFonts w:eastAsia="Consolas"/>
                <w:bCs/>
                <w:color w:val="000000"/>
                <w:szCs w:val="24"/>
              </w:rPr>
            </w:pPr>
            <w:ins w:id="375" w:author="Harsh Singh" w:date="2023-04-22T22:55:00Z">
              <w:r>
                <w:rPr>
                  <w:rFonts w:eastAsia="Consolas"/>
                  <w:bCs/>
                  <w:color w:val="000000"/>
                  <w:szCs w:val="24"/>
                </w:rPr>
                <w:t xml:space="preserve">        }</w:t>
              </w:r>
            </w:ins>
          </w:p>
          <w:p>
            <w:pPr>
              <w:pStyle w:val="18"/>
              <w:rPr>
                <w:ins w:id="376" w:author="Harsh Singh" w:date="2023-04-22T22:55:00Z"/>
                <w:rFonts w:eastAsia="Consolas"/>
                <w:bCs/>
                <w:color w:val="000000"/>
                <w:szCs w:val="24"/>
              </w:rPr>
            </w:pPr>
            <w:ins w:id="377" w:author="Harsh Singh" w:date="2023-04-22T22:55:00Z">
              <w:r>
                <w:rPr>
                  <w:rFonts w:eastAsia="Consolas"/>
                  <w:bCs/>
                  <w:color w:val="000000"/>
                  <w:szCs w:val="24"/>
                </w:rPr>
                <w:t xml:space="preserve">        else if (laserBeamBehavior == LaserBeamBehavior.On)</w:t>
              </w:r>
            </w:ins>
          </w:p>
          <w:p>
            <w:pPr>
              <w:pStyle w:val="18"/>
              <w:rPr>
                <w:ins w:id="378" w:author="Harsh Singh" w:date="2023-04-22T22:55:00Z"/>
                <w:rFonts w:eastAsia="Consolas"/>
                <w:bCs/>
                <w:color w:val="000000"/>
                <w:szCs w:val="24"/>
              </w:rPr>
            </w:pPr>
            <w:ins w:id="379" w:author="Harsh Singh" w:date="2023-04-22T22:55:00Z">
              <w:r>
                <w:rPr>
                  <w:rFonts w:eastAsia="Consolas"/>
                  <w:bCs/>
                  <w:color w:val="000000"/>
                  <w:szCs w:val="24"/>
                </w:rPr>
                <w:t xml:space="preserve">        {</w:t>
              </w:r>
            </w:ins>
          </w:p>
          <w:p>
            <w:pPr>
              <w:pStyle w:val="18"/>
              <w:rPr>
                <w:ins w:id="380" w:author="Harsh Singh" w:date="2023-04-22T22:55:00Z"/>
                <w:rFonts w:eastAsia="Consolas"/>
                <w:bCs/>
                <w:color w:val="000000"/>
                <w:szCs w:val="24"/>
              </w:rPr>
            </w:pPr>
            <w:ins w:id="381" w:author="Harsh Singh" w:date="2023-04-22T22:55:00Z">
              <w:r>
                <w:rPr>
                  <w:rFonts w:eastAsia="Consolas"/>
                  <w:bCs/>
                  <w:color w:val="000000"/>
                  <w:szCs w:val="24"/>
                </w:rPr>
                <w:t xml:space="preserve">            lineRenderer.SetPosition(0, start);</w:t>
              </w:r>
            </w:ins>
          </w:p>
          <w:p>
            <w:pPr>
              <w:pStyle w:val="18"/>
              <w:rPr>
                <w:ins w:id="382" w:author="Harsh Singh" w:date="2023-04-22T22:55:00Z"/>
                <w:rFonts w:eastAsia="Consolas"/>
                <w:bCs/>
                <w:color w:val="000000"/>
                <w:szCs w:val="24"/>
              </w:rPr>
            </w:pPr>
            <w:ins w:id="383" w:author="Harsh Singh" w:date="2023-04-22T22:55:00Z">
              <w:r>
                <w:rPr>
                  <w:rFonts w:eastAsia="Consolas"/>
                  <w:bCs/>
                  <w:color w:val="000000"/>
                  <w:szCs w:val="24"/>
                </w:rPr>
                <w:t xml:space="preserve">            lineRenderer.SetPosition(1, end);</w:t>
              </w:r>
            </w:ins>
          </w:p>
          <w:p>
            <w:pPr>
              <w:pStyle w:val="18"/>
              <w:rPr>
                <w:ins w:id="384" w:author="Harsh Singh" w:date="2023-04-22T22:55:00Z"/>
                <w:rFonts w:eastAsia="Consolas"/>
                <w:bCs/>
                <w:color w:val="000000"/>
                <w:szCs w:val="24"/>
              </w:rPr>
            </w:pPr>
            <w:ins w:id="385" w:author="Harsh Singh" w:date="2023-04-22T22:55:00Z">
              <w:r>
                <w:rPr>
                  <w:rFonts w:eastAsia="Consolas"/>
                  <w:bCs/>
                  <w:color w:val="000000"/>
                  <w:szCs w:val="24"/>
                </w:rPr>
                <w:t xml:space="preserve">        }</w:t>
              </w:r>
            </w:ins>
          </w:p>
          <w:p>
            <w:pPr>
              <w:pStyle w:val="18"/>
              <w:rPr>
                <w:ins w:id="386" w:author="Harsh Singh" w:date="2023-04-22T22:55:00Z"/>
                <w:rFonts w:eastAsia="Consolas"/>
                <w:bCs/>
                <w:color w:val="000000"/>
                <w:szCs w:val="24"/>
              </w:rPr>
            </w:pPr>
            <w:ins w:id="387" w:author="Harsh Singh" w:date="2023-04-22T22:55:00Z">
              <w:r>
                <w:rPr>
                  <w:rFonts w:eastAsia="Consolas"/>
                  <w:bCs/>
                  <w:color w:val="000000"/>
                  <w:szCs w:val="24"/>
                </w:rPr>
                <w:t xml:space="preserve">        else if (laserBeamBehavior == LaserBeamBehavior.OnWhenHitTarget)</w:t>
              </w:r>
            </w:ins>
          </w:p>
          <w:p>
            <w:pPr>
              <w:pStyle w:val="18"/>
              <w:rPr>
                <w:ins w:id="388" w:author="Harsh Singh" w:date="2023-04-22T22:55:00Z"/>
                <w:rFonts w:eastAsia="Consolas"/>
                <w:bCs/>
                <w:color w:val="000000"/>
                <w:szCs w:val="24"/>
              </w:rPr>
            </w:pPr>
            <w:ins w:id="389" w:author="Harsh Singh" w:date="2023-04-22T22:55:00Z">
              <w:r>
                <w:rPr>
                  <w:rFonts w:eastAsia="Consolas"/>
                  <w:bCs/>
                  <w:color w:val="000000"/>
                  <w:szCs w:val="24"/>
                </w:rPr>
                <w:t xml:space="preserve">        {</w:t>
              </w:r>
            </w:ins>
          </w:p>
          <w:p>
            <w:pPr>
              <w:pStyle w:val="18"/>
              <w:rPr>
                <w:ins w:id="390" w:author="Harsh Singh" w:date="2023-04-22T22:55:00Z"/>
                <w:rFonts w:eastAsia="Consolas"/>
                <w:bCs/>
                <w:color w:val="000000"/>
                <w:szCs w:val="24"/>
              </w:rPr>
            </w:pPr>
            <w:ins w:id="391" w:author="Harsh Singh" w:date="2023-04-22T22:55:00Z">
              <w:r>
                <w:rPr>
                  <w:rFonts w:eastAsia="Consolas"/>
                  <w:bCs/>
                  <w:color w:val="000000"/>
                  <w:szCs w:val="24"/>
                </w:rPr>
                <w:t xml:space="preserve">            if (_hitTarget)</w:t>
              </w:r>
            </w:ins>
          </w:p>
          <w:p>
            <w:pPr>
              <w:pStyle w:val="18"/>
              <w:rPr>
                <w:ins w:id="392" w:author="Harsh Singh" w:date="2023-04-22T22:55:00Z"/>
                <w:rFonts w:eastAsia="Consolas"/>
                <w:bCs/>
                <w:color w:val="000000"/>
                <w:szCs w:val="24"/>
              </w:rPr>
            </w:pPr>
            <w:ins w:id="393" w:author="Harsh Singh" w:date="2023-04-22T22:55:00Z">
              <w:r>
                <w:rPr>
                  <w:rFonts w:eastAsia="Consolas"/>
                  <w:bCs/>
                  <w:color w:val="000000"/>
                  <w:szCs w:val="24"/>
                </w:rPr>
                <w:t xml:space="preserve">            {</w:t>
              </w:r>
            </w:ins>
          </w:p>
          <w:p>
            <w:pPr>
              <w:pStyle w:val="18"/>
              <w:rPr>
                <w:ins w:id="394" w:author="Harsh Singh" w:date="2023-04-22T22:55:00Z"/>
                <w:rFonts w:eastAsia="Consolas"/>
                <w:bCs/>
                <w:color w:val="000000"/>
                <w:szCs w:val="24"/>
              </w:rPr>
            </w:pPr>
            <w:ins w:id="395" w:author="Harsh Singh" w:date="2023-04-22T22:55:00Z">
              <w:r>
                <w:rPr>
                  <w:rFonts w:eastAsia="Consolas"/>
                  <w:bCs/>
                  <w:color w:val="000000"/>
                  <w:szCs w:val="24"/>
                </w:rPr>
                <w:t xml:space="preserve">                if (!lineRenderer.enabled)</w:t>
              </w:r>
            </w:ins>
          </w:p>
          <w:p>
            <w:pPr>
              <w:pStyle w:val="18"/>
              <w:rPr>
                <w:ins w:id="396" w:author="Harsh Singh" w:date="2023-04-22T22:55:00Z"/>
                <w:rFonts w:eastAsia="Consolas"/>
                <w:bCs/>
                <w:color w:val="000000"/>
                <w:szCs w:val="24"/>
              </w:rPr>
            </w:pPr>
            <w:ins w:id="397" w:author="Harsh Singh" w:date="2023-04-22T22:55:00Z">
              <w:r>
                <w:rPr>
                  <w:rFonts w:eastAsia="Consolas"/>
                  <w:bCs/>
                  <w:color w:val="000000"/>
                  <w:szCs w:val="24"/>
                </w:rPr>
                <w:t xml:space="preserve">                {</w:t>
              </w:r>
            </w:ins>
          </w:p>
          <w:p>
            <w:pPr>
              <w:pStyle w:val="18"/>
              <w:rPr>
                <w:ins w:id="398" w:author="Harsh Singh" w:date="2023-04-22T22:55:00Z"/>
                <w:rFonts w:eastAsia="Consolas"/>
                <w:bCs/>
                <w:color w:val="000000"/>
                <w:szCs w:val="24"/>
              </w:rPr>
            </w:pPr>
            <w:ins w:id="399" w:author="Harsh Singh" w:date="2023-04-22T22:55:00Z">
              <w:r>
                <w:rPr>
                  <w:rFonts w:eastAsia="Consolas"/>
                  <w:bCs/>
                  <w:color w:val="000000"/>
                  <w:szCs w:val="24"/>
                </w:rPr>
                <w:t xml:space="preserve">                    lineRenderer.enabled = true;</w:t>
              </w:r>
            </w:ins>
          </w:p>
          <w:p>
            <w:pPr>
              <w:pStyle w:val="18"/>
              <w:rPr>
                <w:ins w:id="400" w:author="Harsh Singh" w:date="2023-04-22T22:55:00Z"/>
                <w:rFonts w:eastAsia="Consolas"/>
                <w:bCs/>
                <w:color w:val="000000"/>
                <w:szCs w:val="24"/>
              </w:rPr>
            </w:pPr>
            <w:ins w:id="401" w:author="Harsh Singh" w:date="2023-04-22T22:55:00Z">
              <w:r>
                <w:rPr>
                  <w:rFonts w:eastAsia="Consolas"/>
                  <w:bCs/>
                  <w:color w:val="000000"/>
                  <w:szCs w:val="24"/>
                </w:rPr>
                <w:t xml:space="preserve">                    lineRenderer.SetPosition(0, start);</w:t>
              </w:r>
            </w:ins>
          </w:p>
          <w:p>
            <w:pPr>
              <w:pStyle w:val="18"/>
              <w:rPr>
                <w:ins w:id="402" w:author="Harsh Singh" w:date="2023-04-22T22:55:00Z"/>
                <w:rFonts w:eastAsia="Consolas"/>
                <w:bCs/>
                <w:color w:val="000000"/>
                <w:szCs w:val="24"/>
              </w:rPr>
            </w:pPr>
            <w:ins w:id="403" w:author="Harsh Singh" w:date="2023-04-22T22:55:00Z">
              <w:r>
                <w:rPr>
                  <w:rFonts w:eastAsia="Consolas"/>
                  <w:bCs/>
                  <w:color w:val="000000"/>
                  <w:szCs w:val="24"/>
                </w:rPr>
                <w:t xml:space="preserve">                    lineRenderer.SetPosition(1, end);</w:t>
              </w:r>
            </w:ins>
          </w:p>
          <w:p>
            <w:pPr>
              <w:pStyle w:val="18"/>
              <w:rPr>
                <w:ins w:id="404" w:author="Harsh Singh" w:date="2023-04-22T22:55:00Z"/>
                <w:rFonts w:eastAsia="Consolas"/>
                <w:bCs/>
                <w:color w:val="000000"/>
                <w:szCs w:val="24"/>
              </w:rPr>
            </w:pPr>
            <w:ins w:id="405" w:author="Harsh Singh" w:date="2023-04-22T22:55:00Z">
              <w:r>
                <w:rPr>
                  <w:rFonts w:eastAsia="Consolas"/>
                  <w:bCs/>
                  <w:color w:val="000000"/>
                  <w:szCs w:val="24"/>
                </w:rPr>
                <w:t xml:space="preserve">                }</w:t>
              </w:r>
            </w:ins>
          </w:p>
          <w:p>
            <w:pPr>
              <w:pStyle w:val="18"/>
              <w:rPr>
                <w:ins w:id="406" w:author="Harsh Singh" w:date="2023-04-22T22:55:00Z"/>
                <w:rFonts w:eastAsia="Consolas"/>
                <w:bCs/>
                <w:color w:val="000000"/>
                <w:szCs w:val="24"/>
              </w:rPr>
            </w:pPr>
            <w:ins w:id="407" w:author="Harsh Singh" w:date="2023-04-22T22:55:00Z">
              <w:r>
                <w:rPr>
                  <w:rFonts w:eastAsia="Consolas"/>
                  <w:bCs/>
                  <w:color w:val="000000"/>
                  <w:szCs w:val="24"/>
                </w:rPr>
                <w:t xml:space="preserve">            }</w:t>
              </w:r>
            </w:ins>
          </w:p>
          <w:p>
            <w:pPr>
              <w:pStyle w:val="18"/>
              <w:rPr>
                <w:ins w:id="408" w:author="Harsh Singh" w:date="2023-04-22T22:55:00Z"/>
                <w:rFonts w:eastAsia="Consolas"/>
                <w:bCs/>
                <w:color w:val="000000"/>
                <w:szCs w:val="24"/>
              </w:rPr>
            </w:pPr>
            <w:ins w:id="409" w:author="Harsh Singh" w:date="2023-04-22T22:55:00Z">
              <w:r>
                <w:rPr>
                  <w:rFonts w:eastAsia="Consolas"/>
                  <w:bCs/>
                  <w:color w:val="000000"/>
                  <w:szCs w:val="24"/>
                </w:rPr>
                <w:t xml:space="preserve">            else</w:t>
              </w:r>
            </w:ins>
          </w:p>
          <w:p>
            <w:pPr>
              <w:pStyle w:val="18"/>
              <w:rPr>
                <w:ins w:id="410" w:author="Harsh Singh" w:date="2023-04-22T22:55:00Z"/>
                <w:rFonts w:eastAsia="Consolas"/>
                <w:bCs/>
                <w:color w:val="000000"/>
                <w:szCs w:val="24"/>
              </w:rPr>
            </w:pPr>
            <w:ins w:id="411" w:author="Harsh Singh" w:date="2023-04-22T22:55:00Z">
              <w:r>
                <w:rPr>
                  <w:rFonts w:eastAsia="Consolas"/>
                  <w:bCs/>
                  <w:color w:val="000000"/>
                  <w:szCs w:val="24"/>
                </w:rPr>
                <w:t xml:space="preserve">            {</w:t>
              </w:r>
            </w:ins>
          </w:p>
          <w:p>
            <w:pPr>
              <w:pStyle w:val="18"/>
              <w:rPr>
                <w:ins w:id="412" w:author="Harsh Singh" w:date="2023-04-22T22:55:00Z"/>
                <w:rFonts w:eastAsia="Consolas"/>
                <w:bCs/>
                <w:color w:val="000000"/>
                <w:szCs w:val="24"/>
              </w:rPr>
            </w:pPr>
            <w:ins w:id="413" w:author="Harsh Singh" w:date="2023-04-22T22:55:00Z">
              <w:r>
                <w:rPr>
                  <w:rFonts w:eastAsia="Consolas"/>
                  <w:bCs/>
                  <w:color w:val="000000"/>
                  <w:szCs w:val="24"/>
                </w:rPr>
                <w:t xml:space="preserve">                if (lineRenderer.enabled)</w:t>
              </w:r>
            </w:ins>
          </w:p>
          <w:p>
            <w:pPr>
              <w:pStyle w:val="18"/>
              <w:rPr>
                <w:ins w:id="414" w:author="Harsh Singh" w:date="2023-04-22T22:55:00Z"/>
                <w:rFonts w:eastAsia="Consolas"/>
                <w:bCs/>
                <w:color w:val="000000"/>
                <w:szCs w:val="24"/>
              </w:rPr>
            </w:pPr>
            <w:ins w:id="415" w:author="Harsh Singh" w:date="2023-04-22T22:55:00Z">
              <w:r>
                <w:rPr>
                  <w:rFonts w:eastAsia="Consolas"/>
                  <w:bCs/>
                  <w:color w:val="000000"/>
                  <w:szCs w:val="24"/>
                </w:rPr>
                <w:t xml:space="preserve">                {</w:t>
              </w:r>
            </w:ins>
          </w:p>
          <w:p>
            <w:pPr>
              <w:pStyle w:val="18"/>
              <w:rPr>
                <w:ins w:id="416" w:author="Harsh Singh" w:date="2023-04-22T22:55:00Z"/>
                <w:rFonts w:eastAsia="Consolas"/>
                <w:bCs/>
                <w:color w:val="000000"/>
                <w:szCs w:val="24"/>
              </w:rPr>
            </w:pPr>
            <w:ins w:id="417" w:author="Harsh Singh" w:date="2023-04-22T22:55:00Z">
              <w:r>
                <w:rPr>
                  <w:rFonts w:eastAsia="Consolas"/>
                  <w:bCs/>
                  <w:color w:val="000000"/>
                  <w:szCs w:val="24"/>
                </w:rPr>
                <w:t xml:space="preserve">                    lineRenderer.enabled = false;</w:t>
              </w:r>
            </w:ins>
          </w:p>
          <w:p>
            <w:pPr>
              <w:pStyle w:val="18"/>
              <w:rPr>
                <w:ins w:id="418" w:author="Harsh Singh" w:date="2023-04-22T22:55:00Z"/>
                <w:rFonts w:eastAsia="Consolas"/>
                <w:bCs/>
                <w:color w:val="000000"/>
                <w:szCs w:val="24"/>
              </w:rPr>
            </w:pPr>
            <w:ins w:id="419" w:author="Harsh Singh" w:date="2023-04-22T22:55:00Z">
              <w:r>
                <w:rPr>
                  <w:rFonts w:eastAsia="Consolas"/>
                  <w:bCs/>
                  <w:color w:val="000000"/>
                  <w:szCs w:val="24"/>
                </w:rPr>
                <w:t xml:space="preserve">                }</w:t>
              </w:r>
            </w:ins>
          </w:p>
          <w:p>
            <w:pPr>
              <w:pStyle w:val="18"/>
              <w:rPr>
                <w:ins w:id="420" w:author="Harsh Singh" w:date="2023-04-22T22:55:00Z"/>
                <w:rFonts w:eastAsia="Consolas"/>
                <w:bCs/>
                <w:color w:val="000000"/>
                <w:szCs w:val="24"/>
              </w:rPr>
            </w:pPr>
            <w:ins w:id="421" w:author="Harsh Singh" w:date="2023-04-22T22:55:00Z">
              <w:r>
                <w:rPr>
                  <w:rFonts w:eastAsia="Consolas"/>
                  <w:bCs/>
                  <w:color w:val="000000"/>
                  <w:szCs w:val="24"/>
                </w:rPr>
                <w:t xml:space="preserve">            }</w:t>
              </w:r>
            </w:ins>
          </w:p>
          <w:p>
            <w:pPr>
              <w:pStyle w:val="18"/>
              <w:rPr>
                <w:ins w:id="422" w:author="Harsh Singh" w:date="2023-04-22T22:55:00Z"/>
                <w:rFonts w:eastAsia="Consolas"/>
                <w:bCs/>
                <w:color w:val="000000"/>
                <w:szCs w:val="24"/>
              </w:rPr>
            </w:pPr>
            <w:ins w:id="423" w:author="Harsh Singh" w:date="2023-04-22T22:55:00Z">
              <w:r>
                <w:rPr>
                  <w:rFonts w:eastAsia="Consolas"/>
                  <w:bCs/>
                  <w:color w:val="000000"/>
                  <w:szCs w:val="24"/>
                </w:rPr>
                <w:t xml:space="preserve">        }</w:t>
              </w:r>
            </w:ins>
          </w:p>
          <w:p>
            <w:pPr>
              <w:pStyle w:val="18"/>
              <w:rPr>
                <w:ins w:id="424" w:author="Harsh Singh" w:date="2023-04-22T22:55:00Z"/>
                <w:rFonts w:eastAsia="Consolas"/>
                <w:bCs/>
                <w:color w:val="000000"/>
                <w:szCs w:val="24"/>
              </w:rPr>
            </w:pPr>
            <w:ins w:id="425" w:author="Harsh Singh" w:date="2023-04-22T22:55:00Z">
              <w:r>
                <w:rPr>
                  <w:rFonts w:eastAsia="Consolas"/>
                  <w:bCs/>
                  <w:color w:val="000000"/>
                  <w:szCs w:val="24"/>
                </w:rPr>
                <w:t xml:space="preserve">    }</w:t>
              </w:r>
            </w:ins>
          </w:p>
          <w:p>
            <w:pPr>
              <w:pStyle w:val="18"/>
              <w:rPr>
                <w:ins w:id="426" w:author="Harsh Singh" w:date="2023-04-22T22:55:00Z"/>
                <w:rFonts w:eastAsia="Consolas"/>
                <w:bCs/>
                <w:color w:val="000000"/>
                <w:szCs w:val="24"/>
              </w:rPr>
            </w:pPr>
          </w:p>
          <w:p>
            <w:pPr>
              <w:pStyle w:val="18"/>
              <w:rPr>
                <w:ins w:id="427" w:author="Harsh Singh" w:date="2023-04-22T22:55:00Z"/>
                <w:rFonts w:eastAsia="Consolas"/>
                <w:bCs/>
                <w:color w:val="000000"/>
                <w:szCs w:val="24"/>
              </w:rPr>
            </w:pPr>
            <w:ins w:id="428" w:author="Harsh Singh" w:date="2023-04-22T22:55:00Z">
              <w:r>
                <w:rPr>
                  <w:rFonts w:eastAsia="Consolas"/>
                  <w:bCs/>
                  <w:color w:val="000000"/>
                  <w:szCs w:val="24"/>
                </w:rPr>
                <w:t xml:space="preserve">    void OnDisable()</w:t>
              </w:r>
            </w:ins>
          </w:p>
          <w:p>
            <w:pPr>
              <w:pStyle w:val="18"/>
              <w:rPr>
                <w:ins w:id="429" w:author="Harsh Singh" w:date="2023-04-22T22:55:00Z"/>
                <w:rFonts w:eastAsia="Consolas"/>
                <w:bCs/>
                <w:color w:val="000000"/>
                <w:szCs w:val="24"/>
              </w:rPr>
            </w:pPr>
            <w:ins w:id="430" w:author="Harsh Singh" w:date="2023-04-22T22:55:00Z">
              <w:r>
                <w:rPr>
                  <w:rFonts w:eastAsia="Consolas"/>
                  <w:bCs/>
                  <w:color w:val="000000"/>
                  <w:szCs w:val="24"/>
                </w:rPr>
                <w:t xml:space="preserve">    {</w:t>
              </w:r>
            </w:ins>
          </w:p>
          <w:p>
            <w:pPr>
              <w:pStyle w:val="18"/>
              <w:rPr>
                <w:ins w:id="431" w:author="Harsh Singh" w:date="2023-04-22T22:55:00Z"/>
                <w:rFonts w:eastAsia="Consolas"/>
                <w:bCs/>
                <w:color w:val="000000"/>
                <w:szCs w:val="24"/>
              </w:rPr>
            </w:pPr>
            <w:ins w:id="432" w:author="Harsh Singh" w:date="2023-04-22T22:55:00Z">
              <w:r>
                <w:rPr>
                  <w:rFonts w:eastAsia="Consolas"/>
                  <w:bCs/>
                  <w:color w:val="000000"/>
                  <w:szCs w:val="24"/>
                </w:rPr>
                <w:t xml:space="preserve">        if (cursorVisual) cursorVisual.SetActive(false);</w:t>
              </w:r>
            </w:ins>
          </w:p>
          <w:p>
            <w:pPr>
              <w:pStyle w:val="18"/>
              <w:rPr>
                <w:ins w:id="433" w:author="Harsh Singh" w:date="2023-04-22T22:55:00Z"/>
                <w:rFonts w:eastAsia="Consolas"/>
                <w:bCs/>
                <w:color w:val="000000"/>
                <w:szCs w:val="24"/>
              </w:rPr>
            </w:pPr>
            <w:ins w:id="434" w:author="Harsh Singh" w:date="2023-04-22T22:55:00Z">
              <w:r>
                <w:rPr>
                  <w:rFonts w:eastAsia="Consolas"/>
                  <w:bCs/>
                  <w:color w:val="000000"/>
                  <w:szCs w:val="24"/>
                </w:rPr>
                <w:t xml:space="preserve">    }</w:t>
              </w:r>
            </w:ins>
          </w:p>
          <w:p>
            <w:pPr>
              <w:pStyle w:val="18"/>
              <w:rPr>
                <w:ins w:id="435" w:author="Harsh Singh" w:date="2023-04-22T22:55:00Z"/>
                <w:rFonts w:eastAsia="Consolas"/>
                <w:bCs/>
                <w:color w:val="000000"/>
                <w:szCs w:val="24"/>
              </w:rPr>
            </w:pPr>
            <w:ins w:id="436" w:author="Harsh Singh" w:date="2023-04-22T22:55:00Z">
              <w:r>
                <w:rPr>
                  <w:rFonts w:eastAsia="Consolas"/>
                  <w:bCs/>
                  <w:color w:val="000000"/>
                  <w:szCs w:val="24"/>
                </w:rPr>
                <w:t xml:space="preserve">    public void OnInputFocusLost()</w:t>
              </w:r>
            </w:ins>
          </w:p>
          <w:p>
            <w:pPr>
              <w:pStyle w:val="18"/>
              <w:rPr>
                <w:ins w:id="437" w:author="Harsh Singh" w:date="2023-04-22T22:55:00Z"/>
                <w:rFonts w:eastAsia="Consolas"/>
                <w:bCs/>
                <w:color w:val="000000"/>
                <w:szCs w:val="24"/>
              </w:rPr>
            </w:pPr>
            <w:ins w:id="438" w:author="Harsh Singh" w:date="2023-04-22T22:55:00Z">
              <w:r>
                <w:rPr>
                  <w:rFonts w:eastAsia="Consolas"/>
                  <w:bCs/>
                  <w:color w:val="000000"/>
                  <w:szCs w:val="24"/>
                </w:rPr>
                <w:t xml:space="preserve">    {</w:t>
              </w:r>
            </w:ins>
          </w:p>
          <w:p>
            <w:pPr>
              <w:pStyle w:val="18"/>
              <w:rPr>
                <w:ins w:id="439" w:author="Harsh Singh" w:date="2023-04-22T22:55:00Z"/>
                <w:rFonts w:eastAsia="Consolas"/>
                <w:bCs/>
                <w:color w:val="000000"/>
                <w:szCs w:val="24"/>
              </w:rPr>
            </w:pPr>
            <w:ins w:id="440" w:author="Harsh Singh" w:date="2023-04-22T22:55:00Z">
              <w:r>
                <w:rPr>
                  <w:rFonts w:eastAsia="Consolas"/>
                  <w:bCs/>
                  <w:color w:val="000000"/>
                  <w:szCs w:val="24"/>
                </w:rPr>
                <w:t xml:space="preserve">        if (gameObject &amp;&amp; gameObject.activeInHierarchy)</w:t>
              </w:r>
            </w:ins>
          </w:p>
          <w:p>
            <w:pPr>
              <w:pStyle w:val="18"/>
              <w:rPr>
                <w:ins w:id="441" w:author="Harsh Singh" w:date="2023-04-22T22:55:00Z"/>
                <w:rFonts w:eastAsia="Consolas"/>
                <w:bCs/>
                <w:color w:val="000000"/>
                <w:szCs w:val="24"/>
              </w:rPr>
            </w:pPr>
            <w:ins w:id="442" w:author="Harsh Singh" w:date="2023-04-22T22:55:00Z">
              <w:r>
                <w:rPr>
                  <w:rFonts w:eastAsia="Consolas"/>
                  <w:bCs/>
                  <w:color w:val="000000"/>
                  <w:szCs w:val="24"/>
                </w:rPr>
                <w:t xml:space="preserve">        {</w:t>
              </w:r>
            </w:ins>
          </w:p>
          <w:p>
            <w:pPr>
              <w:pStyle w:val="18"/>
              <w:rPr>
                <w:ins w:id="443" w:author="Harsh Singh" w:date="2023-04-22T22:55:00Z"/>
                <w:rFonts w:eastAsia="Consolas"/>
                <w:bCs/>
                <w:color w:val="000000"/>
                <w:szCs w:val="24"/>
              </w:rPr>
            </w:pPr>
            <w:ins w:id="444" w:author="Harsh Singh" w:date="2023-04-22T22:55:00Z">
              <w:r>
                <w:rPr>
                  <w:rFonts w:eastAsia="Consolas"/>
                  <w:bCs/>
                  <w:color w:val="000000"/>
                  <w:szCs w:val="24"/>
                </w:rPr>
                <w:t xml:space="preserve">            m_restoreOnInputAcquired = true;</w:t>
              </w:r>
            </w:ins>
          </w:p>
          <w:p>
            <w:pPr>
              <w:pStyle w:val="18"/>
              <w:rPr>
                <w:ins w:id="445" w:author="Harsh Singh" w:date="2023-04-22T22:55:00Z"/>
                <w:rFonts w:eastAsia="Consolas"/>
                <w:bCs/>
                <w:color w:val="000000"/>
                <w:szCs w:val="24"/>
              </w:rPr>
            </w:pPr>
            <w:ins w:id="446" w:author="Harsh Singh" w:date="2023-04-22T22:55:00Z">
              <w:r>
                <w:rPr>
                  <w:rFonts w:eastAsia="Consolas"/>
                  <w:bCs/>
                  <w:color w:val="000000"/>
                  <w:szCs w:val="24"/>
                </w:rPr>
                <w:t xml:space="preserve">            gameObject.SetActive(false);</w:t>
              </w:r>
            </w:ins>
          </w:p>
          <w:p>
            <w:pPr>
              <w:pStyle w:val="18"/>
              <w:rPr>
                <w:ins w:id="447" w:author="Harsh Singh" w:date="2023-04-22T22:55:00Z"/>
                <w:rFonts w:eastAsia="Consolas"/>
                <w:bCs/>
                <w:color w:val="000000"/>
                <w:szCs w:val="24"/>
              </w:rPr>
            </w:pPr>
            <w:ins w:id="448" w:author="Harsh Singh" w:date="2023-04-22T22:55:00Z">
              <w:r>
                <w:rPr>
                  <w:rFonts w:eastAsia="Consolas"/>
                  <w:bCs/>
                  <w:color w:val="000000"/>
                  <w:szCs w:val="24"/>
                </w:rPr>
                <w:t xml:space="preserve">        }</w:t>
              </w:r>
            </w:ins>
          </w:p>
          <w:p>
            <w:pPr>
              <w:pStyle w:val="18"/>
              <w:rPr>
                <w:ins w:id="449" w:author="Harsh Singh" w:date="2023-04-22T22:55:00Z"/>
                <w:rFonts w:eastAsia="Consolas"/>
                <w:bCs/>
                <w:color w:val="000000"/>
                <w:szCs w:val="24"/>
              </w:rPr>
            </w:pPr>
            <w:ins w:id="450" w:author="Harsh Singh" w:date="2023-04-22T22:55:00Z">
              <w:r>
                <w:rPr>
                  <w:rFonts w:eastAsia="Consolas"/>
                  <w:bCs/>
                  <w:color w:val="000000"/>
                  <w:szCs w:val="24"/>
                </w:rPr>
                <w:t xml:space="preserve">    }</w:t>
              </w:r>
            </w:ins>
          </w:p>
          <w:p>
            <w:pPr>
              <w:pStyle w:val="18"/>
              <w:rPr>
                <w:ins w:id="451" w:author="Harsh Singh" w:date="2023-04-22T22:55:00Z"/>
                <w:rFonts w:eastAsia="Consolas"/>
                <w:bCs/>
                <w:color w:val="000000"/>
                <w:szCs w:val="24"/>
              </w:rPr>
            </w:pPr>
          </w:p>
          <w:p>
            <w:pPr>
              <w:pStyle w:val="18"/>
              <w:rPr>
                <w:ins w:id="452" w:author="Harsh Singh" w:date="2023-04-22T22:55:00Z"/>
                <w:rFonts w:eastAsia="Consolas"/>
                <w:bCs/>
                <w:color w:val="000000"/>
                <w:szCs w:val="24"/>
              </w:rPr>
            </w:pPr>
            <w:ins w:id="453" w:author="Harsh Singh" w:date="2023-04-22T22:55:00Z">
              <w:r>
                <w:rPr>
                  <w:rFonts w:eastAsia="Consolas"/>
                  <w:bCs/>
                  <w:color w:val="000000"/>
                  <w:szCs w:val="24"/>
                </w:rPr>
                <w:t xml:space="preserve">    public void OnInputFocusAcquired()</w:t>
              </w:r>
            </w:ins>
          </w:p>
          <w:p>
            <w:pPr>
              <w:pStyle w:val="18"/>
              <w:rPr>
                <w:ins w:id="454" w:author="Harsh Singh" w:date="2023-04-22T22:55:00Z"/>
                <w:rFonts w:eastAsia="Consolas"/>
                <w:bCs/>
                <w:color w:val="000000"/>
                <w:szCs w:val="24"/>
              </w:rPr>
            </w:pPr>
            <w:ins w:id="455" w:author="Harsh Singh" w:date="2023-04-22T22:55:00Z">
              <w:r>
                <w:rPr>
                  <w:rFonts w:eastAsia="Consolas"/>
                  <w:bCs/>
                  <w:color w:val="000000"/>
                  <w:szCs w:val="24"/>
                </w:rPr>
                <w:t xml:space="preserve">    {</w:t>
              </w:r>
            </w:ins>
          </w:p>
          <w:p>
            <w:pPr>
              <w:pStyle w:val="18"/>
              <w:rPr>
                <w:ins w:id="456" w:author="Harsh Singh" w:date="2023-04-22T22:55:00Z"/>
                <w:rFonts w:eastAsia="Consolas"/>
                <w:bCs/>
                <w:color w:val="000000"/>
                <w:szCs w:val="24"/>
              </w:rPr>
            </w:pPr>
            <w:ins w:id="457" w:author="Harsh Singh" w:date="2023-04-22T22:55:00Z">
              <w:r>
                <w:rPr>
                  <w:rFonts w:eastAsia="Consolas"/>
                  <w:bCs/>
                  <w:color w:val="000000"/>
                  <w:szCs w:val="24"/>
                </w:rPr>
                <w:t xml:space="preserve">        if (m_restoreOnInputAcquired &amp;&amp; gameObject)</w:t>
              </w:r>
            </w:ins>
          </w:p>
          <w:p>
            <w:pPr>
              <w:pStyle w:val="18"/>
              <w:rPr>
                <w:ins w:id="458" w:author="Harsh Singh" w:date="2023-04-22T22:55:00Z"/>
                <w:rFonts w:eastAsia="Consolas"/>
                <w:bCs/>
                <w:color w:val="000000"/>
                <w:szCs w:val="24"/>
              </w:rPr>
            </w:pPr>
            <w:ins w:id="459" w:author="Harsh Singh" w:date="2023-04-22T22:55:00Z">
              <w:r>
                <w:rPr>
                  <w:rFonts w:eastAsia="Consolas"/>
                  <w:bCs/>
                  <w:color w:val="000000"/>
                  <w:szCs w:val="24"/>
                </w:rPr>
                <w:t xml:space="preserve">        {</w:t>
              </w:r>
            </w:ins>
          </w:p>
          <w:p>
            <w:pPr>
              <w:pStyle w:val="18"/>
              <w:rPr>
                <w:ins w:id="460" w:author="Harsh Singh" w:date="2023-04-22T22:55:00Z"/>
                <w:rFonts w:eastAsia="Consolas"/>
                <w:bCs/>
                <w:color w:val="000000"/>
                <w:szCs w:val="24"/>
              </w:rPr>
            </w:pPr>
            <w:ins w:id="461" w:author="Harsh Singh" w:date="2023-04-22T22:55:00Z">
              <w:r>
                <w:rPr>
                  <w:rFonts w:eastAsia="Consolas"/>
                  <w:bCs/>
                  <w:color w:val="000000"/>
                  <w:szCs w:val="24"/>
                </w:rPr>
                <w:t xml:space="preserve">            m_restoreOnInputAcquired = false;</w:t>
              </w:r>
            </w:ins>
          </w:p>
          <w:p>
            <w:pPr>
              <w:pStyle w:val="18"/>
              <w:rPr>
                <w:ins w:id="462" w:author="Harsh Singh" w:date="2023-04-22T22:55:00Z"/>
                <w:rFonts w:eastAsia="Consolas"/>
                <w:bCs/>
                <w:color w:val="000000"/>
                <w:szCs w:val="24"/>
              </w:rPr>
            </w:pPr>
            <w:ins w:id="463" w:author="Harsh Singh" w:date="2023-04-22T22:55:00Z">
              <w:r>
                <w:rPr>
                  <w:rFonts w:eastAsia="Consolas"/>
                  <w:bCs/>
                  <w:color w:val="000000"/>
                  <w:szCs w:val="24"/>
                </w:rPr>
                <w:t xml:space="preserve">            gameObject.SetActive(true);</w:t>
              </w:r>
            </w:ins>
          </w:p>
          <w:p>
            <w:pPr>
              <w:pStyle w:val="18"/>
              <w:rPr>
                <w:ins w:id="464" w:author="Harsh Singh" w:date="2023-04-22T22:55:00Z"/>
                <w:rFonts w:eastAsia="Consolas"/>
                <w:bCs/>
                <w:color w:val="000000"/>
                <w:szCs w:val="24"/>
              </w:rPr>
            </w:pPr>
            <w:ins w:id="465" w:author="Harsh Singh" w:date="2023-04-22T22:55:00Z">
              <w:r>
                <w:rPr>
                  <w:rFonts w:eastAsia="Consolas"/>
                  <w:bCs/>
                  <w:color w:val="000000"/>
                  <w:szCs w:val="24"/>
                </w:rPr>
                <w:t xml:space="preserve">        }</w:t>
              </w:r>
            </w:ins>
          </w:p>
          <w:p>
            <w:pPr>
              <w:pStyle w:val="18"/>
              <w:rPr>
                <w:ins w:id="466" w:author="Harsh Singh" w:date="2023-04-22T22:55:00Z"/>
                <w:rFonts w:eastAsia="Consolas"/>
                <w:bCs/>
                <w:color w:val="000000"/>
                <w:szCs w:val="24"/>
              </w:rPr>
            </w:pPr>
            <w:ins w:id="467" w:author="Harsh Singh" w:date="2023-04-22T22:55:00Z">
              <w:r>
                <w:rPr>
                  <w:rFonts w:eastAsia="Consolas"/>
                  <w:bCs/>
                  <w:color w:val="000000"/>
                  <w:szCs w:val="24"/>
                </w:rPr>
                <w:t xml:space="preserve">    }</w:t>
              </w:r>
            </w:ins>
          </w:p>
          <w:p>
            <w:pPr>
              <w:pStyle w:val="18"/>
              <w:rPr>
                <w:ins w:id="468" w:author="Harsh Singh" w:date="2023-04-22T22:55:00Z"/>
                <w:rFonts w:eastAsia="Consolas"/>
                <w:bCs/>
                <w:color w:val="000000"/>
                <w:szCs w:val="24"/>
              </w:rPr>
            </w:pPr>
          </w:p>
          <w:p>
            <w:pPr>
              <w:pStyle w:val="18"/>
              <w:rPr>
                <w:ins w:id="469" w:author="Harsh Singh" w:date="2023-04-22T22:55:00Z"/>
                <w:rFonts w:eastAsia="Consolas"/>
                <w:bCs/>
                <w:color w:val="000000"/>
                <w:szCs w:val="24"/>
              </w:rPr>
            </w:pPr>
            <w:ins w:id="470" w:author="Harsh Singh" w:date="2023-04-22T22:55:00Z">
              <w:r>
                <w:rPr>
                  <w:rFonts w:eastAsia="Consolas"/>
                  <w:bCs/>
                  <w:color w:val="000000"/>
                  <w:szCs w:val="24"/>
                </w:rPr>
                <w:t xml:space="preserve">    private void OnDestroy()</w:t>
              </w:r>
            </w:ins>
          </w:p>
          <w:p>
            <w:pPr>
              <w:pStyle w:val="18"/>
              <w:rPr>
                <w:ins w:id="471" w:author="Harsh Singh" w:date="2023-04-22T22:55:00Z"/>
                <w:rFonts w:eastAsia="Consolas"/>
                <w:bCs/>
                <w:color w:val="000000"/>
                <w:szCs w:val="24"/>
              </w:rPr>
            </w:pPr>
            <w:ins w:id="472" w:author="Harsh Singh" w:date="2023-04-22T22:55:00Z">
              <w:r>
                <w:rPr>
                  <w:rFonts w:eastAsia="Consolas"/>
                  <w:bCs/>
                  <w:color w:val="000000"/>
                  <w:szCs w:val="24"/>
                </w:rPr>
                <w:t xml:space="preserve">    {</w:t>
              </w:r>
            </w:ins>
          </w:p>
          <w:p>
            <w:pPr>
              <w:pStyle w:val="18"/>
              <w:rPr>
                <w:ins w:id="473" w:author="Harsh Singh" w:date="2023-04-22T22:55:00Z"/>
                <w:rFonts w:eastAsia="Consolas"/>
                <w:bCs/>
                <w:color w:val="000000"/>
                <w:szCs w:val="24"/>
              </w:rPr>
            </w:pPr>
            <w:ins w:id="474" w:author="Harsh Singh" w:date="2023-04-22T22:55:00Z">
              <w:r>
                <w:rPr>
                  <w:rFonts w:eastAsia="Consolas"/>
                  <w:bCs/>
                  <w:color w:val="000000"/>
                  <w:szCs w:val="24"/>
                </w:rPr>
                <w:t xml:space="preserve">        OVRManager.InputFocusAcquired -= OnInputFocusAcquired;</w:t>
              </w:r>
            </w:ins>
          </w:p>
          <w:p>
            <w:pPr>
              <w:pStyle w:val="18"/>
              <w:rPr>
                <w:ins w:id="475" w:author="Harsh Singh" w:date="2023-04-22T22:55:00Z"/>
                <w:rFonts w:eastAsia="Consolas"/>
                <w:bCs/>
                <w:color w:val="000000"/>
                <w:szCs w:val="24"/>
              </w:rPr>
            </w:pPr>
            <w:ins w:id="476" w:author="Harsh Singh" w:date="2023-04-22T22:55:00Z">
              <w:r>
                <w:rPr>
                  <w:rFonts w:eastAsia="Consolas"/>
                  <w:bCs/>
                  <w:color w:val="000000"/>
                  <w:szCs w:val="24"/>
                </w:rPr>
                <w:t xml:space="preserve">        OVRManager.InputFocusLost -= OnInputFocusLost;</w:t>
              </w:r>
            </w:ins>
          </w:p>
          <w:p>
            <w:pPr>
              <w:pStyle w:val="18"/>
              <w:rPr>
                <w:ins w:id="477" w:author="Harsh Singh" w:date="2023-04-22T22:55:00Z"/>
                <w:rFonts w:eastAsia="Consolas"/>
                <w:bCs/>
                <w:color w:val="000000"/>
                <w:szCs w:val="24"/>
              </w:rPr>
            </w:pPr>
            <w:ins w:id="478" w:author="Harsh Singh" w:date="2023-04-22T22:55:00Z">
              <w:r>
                <w:rPr>
                  <w:rFonts w:eastAsia="Consolas"/>
                  <w:bCs/>
                  <w:color w:val="000000"/>
                  <w:szCs w:val="24"/>
                </w:rPr>
                <w:t xml:space="preserve">    }</w:t>
              </w:r>
            </w:ins>
          </w:p>
          <w:p>
            <w:pPr>
              <w:pStyle w:val="18"/>
              <w:jc w:val="left"/>
              <w:rPr>
                <w:ins w:id="480" w:author="Harsh Singh" w:date="2023-04-22T22:54:00Z"/>
                <w:rFonts w:eastAsia="Consolas"/>
                <w:b w:val="0"/>
                <w:bCs/>
                <w:color w:val="000000"/>
                <w:szCs w:val="24"/>
                <w:rPrChange w:id="481" w:author="Harsh Singh" w:date="2023-04-22T22:55:00Z">
                  <w:rPr>
                    <w:ins w:id="482" w:author="Harsh Singh" w:date="2023-04-22T22:54:00Z"/>
                    <w:rFonts w:eastAsia="Consolas"/>
                    <w:b/>
                    <w:bCs/>
                    <w:color w:val="000000"/>
                    <w:szCs w:val="24"/>
                  </w:rPr>
                </w:rPrChange>
              </w:rPr>
              <w:pPrChange w:id="479" w:author="Harsh Singh" w:date="2023-04-22T22:55:00Z">
                <w:pPr>
                  <w:pStyle w:val="18"/>
                  <w:jc w:val="center"/>
                </w:pPr>
              </w:pPrChange>
            </w:pPr>
            <w:ins w:id="483" w:author="Harsh Singh" w:date="2023-04-22T22:55:00Z">
              <w:r>
                <w:rPr>
                  <w:rFonts w:eastAsia="Consolas"/>
                  <w:bCs/>
                  <w:color w:val="000000"/>
                  <w:szCs w:val="24"/>
                </w:rPr>
                <w:t>}</w:t>
              </w:r>
            </w:ins>
          </w:p>
          <w:p>
            <w:pPr>
              <w:pStyle w:val="18"/>
              <w:jc w:val="center"/>
              <w:rPr>
                <w:ins w:id="484" w:author="Harsh Singh" w:date="2023-04-22T22:54:00Z"/>
                <w:rFonts w:eastAsia="Consolas"/>
                <w:b w:val="0"/>
                <w:bCs/>
                <w:color w:val="000000"/>
                <w:szCs w:val="24"/>
                <w:rPrChange w:id="485" w:author="Harsh Singh" w:date="2023-04-22T22:55:00Z">
                  <w:rPr>
                    <w:ins w:id="486" w:author="Harsh Singh" w:date="2023-04-22T22:54:00Z"/>
                    <w:rFonts w:eastAsia="Consolas"/>
                    <w:b/>
                    <w:bCs/>
                    <w:color w:val="000000"/>
                    <w:szCs w:val="24"/>
                  </w:rPr>
                </w:rPrChange>
              </w:rPr>
            </w:pPr>
          </w:p>
          <w:p>
            <w:pPr>
              <w:pStyle w:val="18"/>
              <w:jc w:val="left"/>
              <w:rPr>
                <w:ins w:id="488" w:author="Harsh Singh" w:date="2023-04-22T22:54:00Z"/>
                <w:rFonts w:eastAsia="Consolas"/>
                <w:b w:val="0"/>
                <w:bCs/>
                <w:color w:val="000000"/>
                <w:szCs w:val="24"/>
                <w:rPrChange w:id="489" w:author="Harsh Singh" w:date="2023-04-22T22:55:00Z">
                  <w:rPr>
                    <w:ins w:id="490" w:author="Harsh Singh" w:date="2023-04-22T22:54:00Z"/>
                    <w:rFonts w:eastAsia="Consolas"/>
                    <w:b/>
                    <w:bCs/>
                    <w:color w:val="000000"/>
                    <w:szCs w:val="24"/>
                  </w:rPr>
                </w:rPrChange>
              </w:rPr>
              <w:pPrChange w:id="487" w:author="Harsh Singh" w:date="2023-04-22T22:55:00Z">
                <w:pPr>
                  <w:pStyle w:val="18"/>
                  <w:jc w:val="center"/>
                </w:pPr>
              </w:pPrChange>
            </w:pPr>
          </w:p>
          <w:p>
            <w:pPr>
              <w:pStyle w:val="18"/>
              <w:jc w:val="center"/>
              <w:rPr>
                <w:ins w:id="491" w:author="Harsh Singh" w:date="2023-04-22T22:54:00Z"/>
                <w:rFonts w:eastAsia="Consolas"/>
                <w:b w:val="0"/>
                <w:bCs/>
                <w:color w:val="000000"/>
                <w:szCs w:val="24"/>
                <w:rPrChange w:id="492" w:author="Harsh Singh" w:date="2023-04-22T22:55:00Z">
                  <w:rPr>
                    <w:ins w:id="493" w:author="Harsh Singh" w:date="2023-04-22T22:54:00Z"/>
                    <w:rFonts w:eastAsia="Consolas"/>
                    <w:b/>
                    <w:bCs/>
                    <w:color w:val="000000"/>
                    <w:szCs w:val="24"/>
                  </w:rPr>
                </w:rPrChange>
              </w:rPr>
            </w:pPr>
          </w:p>
          <w:p>
            <w:pPr>
              <w:pStyle w:val="18"/>
              <w:jc w:val="center"/>
              <w:rPr>
                <w:ins w:id="494" w:author="Harsh Singh" w:date="2023-04-22T22:54:00Z"/>
                <w:rFonts w:eastAsia="Consolas"/>
                <w:b w:val="0"/>
                <w:bCs/>
                <w:color w:val="000000"/>
                <w:szCs w:val="24"/>
                <w:rPrChange w:id="495" w:author="Harsh Singh" w:date="2023-04-22T22:55:00Z">
                  <w:rPr>
                    <w:ins w:id="496" w:author="Harsh Singh" w:date="2023-04-22T22:54:00Z"/>
                    <w:rFonts w:eastAsia="Consolas"/>
                    <w:b/>
                    <w:bCs/>
                    <w:color w:val="000000"/>
                    <w:szCs w:val="24"/>
                  </w:rPr>
                </w:rPrChange>
              </w:rPr>
            </w:pPr>
          </w:p>
          <w:p>
            <w:pPr>
              <w:pStyle w:val="18"/>
              <w:jc w:val="center"/>
              <w:rPr>
                <w:ins w:id="497" w:author="Harsh Singh" w:date="2023-04-22T22:54:00Z"/>
                <w:rFonts w:eastAsia="Consolas"/>
                <w:b w:val="0"/>
                <w:bCs/>
                <w:color w:val="000000"/>
                <w:szCs w:val="24"/>
                <w:rPrChange w:id="498" w:author="Harsh Singh" w:date="2023-04-22T22:55:00Z">
                  <w:rPr>
                    <w:ins w:id="499" w:author="Harsh Singh" w:date="2023-04-22T22:54:00Z"/>
                    <w:rFonts w:eastAsia="Consolas"/>
                    <w:b/>
                    <w:bCs/>
                    <w:color w:val="000000"/>
                    <w:szCs w:val="24"/>
                  </w:rPr>
                </w:rPrChange>
              </w:rPr>
            </w:pPr>
          </w:p>
          <w:p>
            <w:pPr>
              <w:pStyle w:val="18"/>
              <w:jc w:val="center"/>
              <w:rPr>
                <w:ins w:id="500" w:author="Harsh Singh" w:date="2023-04-22T22:54:00Z"/>
                <w:rFonts w:eastAsia="Consolas"/>
                <w:b w:val="0"/>
                <w:bCs/>
                <w:color w:val="000000"/>
                <w:szCs w:val="24"/>
                <w:rPrChange w:id="501" w:author="Harsh Singh" w:date="2023-04-22T22:55:00Z">
                  <w:rPr>
                    <w:ins w:id="502" w:author="Harsh Singh" w:date="2023-04-22T22:54:00Z"/>
                    <w:rFonts w:eastAsia="Consolas"/>
                    <w:b/>
                    <w:bCs/>
                    <w:color w:val="000000"/>
                    <w:szCs w:val="24"/>
                  </w:rPr>
                </w:rPrChange>
              </w:rPr>
            </w:pPr>
          </w:p>
          <w:p>
            <w:pPr>
              <w:pStyle w:val="18"/>
              <w:jc w:val="center"/>
              <w:rPr>
                <w:ins w:id="503" w:author="Harsh Singh" w:date="2023-04-22T22:54:00Z"/>
                <w:rFonts w:eastAsia="Consolas"/>
                <w:b w:val="0"/>
                <w:bCs/>
                <w:color w:val="000000"/>
                <w:szCs w:val="24"/>
                <w:rPrChange w:id="504" w:author="Harsh Singh" w:date="2023-04-22T22:55:00Z">
                  <w:rPr>
                    <w:ins w:id="505" w:author="Harsh Singh" w:date="2023-04-22T22:54:00Z"/>
                    <w:rFonts w:eastAsia="Consolas"/>
                    <w:b/>
                    <w:bCs/>
                    <w:color w:val="000000"/>
                    <w:szCs w:val="24"/>
                  </w:rPr>
                </w:rPrChange>
              </w:rPr>
            </w:pPr>
          </w:p>
          <w:p>
            <w:pPr>
              <w:pStyle w:val="18"/>
              <w:jc w:val="center"/>
              <w:rPr>
                <w:rFonts w:eastAsia="Consolas"/>
                <w:b w:val="0"/>
                <w:bCs/>
                <w:color w:val="000000"/>
                <w:szCs w:val="24"/>
                <w:rPrChange w:id="506" w:author="Harsh Singh" w:date="2023-04-22T22:55:00Z">
                  <w:rPr>
                    <w:rFonts w:eastAsia="Consolas"/>
                    <w:b/>
                    <w:bCs/>
                    <w:color w:val="000000"/>
                    <w:szCs w:val="24"/>
                  </w:rPr>
                </w:rPrChange>
              </w:rPr>
            </w:pPr>
            <w:del w:id="507" w:author="Harsh Singh" w:date="2023-04-22T22:54:00Z">
              <w:r>
                <w:rPr>
                  <w:lang w:val="en-IN" w:eastAsia="en-IN"/>
                </w:rPr>
                <w:drawing>
                  <wp:inline distT="0" distB="0" distL="114300" distR="114300">
                    <wp:extent cx="5273040" cy="2590800"/>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
                            <pic:cNvPicPr>
                              <a:picLocks noChangeAspect="1"/>
                            </pic:cNvPicPr>
                          </pic:nvPicPr>
                          <pic:blipFill>
                            <a:blip r:embed="rId32"/>
                            <a:stretch>
                              <a:fillRect/>
                            </a:stretch>
                          </pic:blipFill>
                          <pic:spPr>
                            <a:xfrm>
                              <a:off x="0" y="0"/>
                              <a:ext cx="5273040" cy="2590800"/>
                            </a:xfrm>
                            <a:prstGeom prst="rect">
                              <a:avLst/>
                            </a:prstGeom>
                            <a:noFill/>
                            <a:ln>
                              <a:noFill/>
                            </a:ln>
                          </pic:spPr>
                        </pic:pic>
                      </a:graphicData>
                    </a:graphic>
                  </wp:inline>
                </w:drawing>
              </w:r>
            </w:del>
          </w:p>
        </w:tc>
      </w:tr>
    </w:tbl>
    <w:p>
      <w:pPr>
        <w:pStyle w:val="18"/>
        <w:jc w:val="center"/>
        <w:rPr>
          <w:ins w:id="509" w:author="asus" w:date="2023-04-22T20:04:00Z"/>
          <w:del w:id="510" w:author="Harsh Singh" w:date="2023-04-22T22:56:00Z"/>
          <w:rFonts w:eastAsia="Consolas"/>
          <w:b/>
          <w:bCs/>
          <w:color w:val="000000"/>
          <w:szCs w:val="24"/>
        </w:rPr>
      </w:pPr>
      <w:ins w:id="511" w:author="asus" w:date="2023-04-22T20:03:00Z">
        <w:del w:id="512" w:author="Harsh Singh" w:date="2023-04-22T22:56:00Z">
          <w:r>
            <w:rPr>
              <w:rFonts w:eastAsia="Consolas"/>
              <w:b/>
              <w:bCs/>
              <w:color w:val="000000"/>
              <w:szCs w:val="24"/>
            </w:rPr>
            <w:delText xml:space="preserve">Code Snippet </w:delText>
          </w:r>
        </w:del>
      </w:ins>
    </w:p>
    <w:p>
      <w:pPr>
        <w:pStyle w:val="26"/>
        <w:jc w:val="center"/>
        <w:rPr>
          <w:ins w:id="514" w:author="asus" w:date="2023-04-22T20:04:00Z"/>
          <w:del w:id="515" w:author="Harsh Singh" w:date="2023-04-22T22:56:00Z"/>
        </w:rPr>
        <w:pPrChange w:id="513" w:author="asus" w:date="2023-04-22T20:04:00Z">
          <w:pPr>
            <w:pStyle w:val="18"/>
            <w:jc w:val="center"/>
          </w:pPr>
        </w:pPrChange>
      </w:pPr>
    </w:p>
    <w:p>
      <w:pPr>
        <w:pStyle w:val="26"/>
        <w:jc w:val="center"/>
        <w:rPr>
          <w:ins w:id="517" w:author="asus" w:date="2023-04-22T20:03:00Z"/>
          <w:del w:id="518" w:author="Harsh Singh" w:date="2023-04-22T22:56:00Z"/>
        </w:rPr>
        <w:pPrChange w:id="516" w:author="asus" w:date="2023-04-22T20:04:00Z">
          <w:pPr>
            <w:pStyle w:val="18"/>
            <w:jc w:val="center"/>
          </w:pPr>
        </w:pPrChange>
      </w:pPr>
    </w:p>
    <w:p>
      <w:pPr>
        <w:pStyle w:val="26"/>
        <w:jc w:val="left"/>
        <w:rPr>
          <w:ins w:id="520" w:author="asus" w:date="2023-04-22T20:03:00Z"/>
          <w:del w:id="521" w:author="Harsh Singh" w:date="2023-04-22T22:56:00Z"/>
        </w:rPr>
        <w:pPrChange w:id="519" w:author="asus" w:date="2023-04-22T20:04:00Z">
          <w:pPr/>
        </w:pPrChange>
      </w:pPr>
      <w:ins w:id="522" w:author="asus" w:date="2023-04-22T20:03:00Z">
        <w:del w:id="523" w:author="Harsh Singh" w:date="2023-04-22T22:56:00Z">
          <w:r>
            <w:rPr/>
            <w:delText xml:space="preserve">    public GameObject cursorVisual;</w:delText>
          </w:r>
        </w:del>
      </w:ins>
    </w:p>
    <w:p>
      <w:pPr>
        <w:pStyle w:val="26"/>
        <w:jc w:val="left"/>
        <w:rPr>
          <w:ins w:id="525" w:author="asus" w:date="2023-04-22T20:03:00Z"/>
          <w:del w:id="526" w:author="Harsh Singh" w:date="2023-04-22T22:56:00Z"/>
        </w:rPr>
        <w:pPrChange w:id="524" w:author="asus" w:date="2023-04-22T20:04:00Z">
          <w:pPr/>
        </w:pPrChange>
      </w:pPr>
      <w:ins w:id="527" w:author="asus" w:date="2023-04-22T20:03:00Z">
        <w:del w:id="528" w:author="Harsh Singh" w:date="2023-04-22T22:56:00Z">
          <w:r>
            <w:rPr/>
            <w:delText xml:space="preserve">    public float maxLength = 10.0f;</w:delText>
          </w:r>
        </w:del>
      </w:ins>
    </w:p>
    <w:p>
      <w:pPr>
        <w:pStyle w:val="26"/>
        <w:jc w:val="left"/>
        <w:rPr>
          <w:ins w:id="530" w:author="asus" w:date="2023-04-22T20:03:00Z"/>
          <w:del w:id="531" w:author="Harsh Singh" w:date="2023-04-22T22:56:00Z"/>
        </w:rPr>
        <w:pPrChange w:id="529" w:author="asus" w:date="2023-04-22T20:04:00Z">
          <w:pPr/>
        </w:pPrChange>
      </w:pPr>
      <w:ins w:id="532" w:author="asus" w:date="2023-04-22T20:03:00Z">
        <w:del w:id="533" w:author="Harsh Singh" w:date="2023-04-22T22:56:00Z">
          <w:r>
            <w:rPr/>
            <w:delText xml:space="preserve">    [SerializeField]</w:delText>
          </w:r>
        </w:del>
      </w:ins>
    </w:p>
    <w:p>
      <w:pPr>
        <w:pStyle w:val="26"/>
        <w:jc w:val="left"/>
        <w:rPr>
          <w:ins w:id="535" w:author="asus" w:date="2023-04-22T20:03:00Z"/>
          <w:del w:id="536" w:author="Harsh Singh" w:date="2023-04-22T22:56:00Z"/>
        </w:rPr>
        <w:pPrChange w:id="534" w:author="asus" w:date="2023-04-22T20:04:00Z">
          <w:pPr/>
        </w:pPrChange>
      </w:pPr>
      <w:ins w:id="537" w:author="asus" w:date="2023-04-22T20:03:00Z">
        <w:del w:id="538" w:author="Harsh Singh" w:date="2023-04-22T22:56:00Z">
          <w:r>
            <w:rPr/>
            <w:delText xml:space="preserve">    private LaserBeamBehavior _laserBeamBehavior;</w:delText>
          </w:r>
        </w:del>
      </w:ins>
    </w:p>
    <w:p>
      <w:pPr>
        <w:pStyle w:val="26"/>
        <w:jc w:val="left"/>
        <w:rPr>
          <w:ins w:id="540" w:author="asus" w:date="2023-04-22T20:03:00Z"/>
          <w:del w:id="541" w:author="Harsh Singh" w:date="2023-04-22T22:56:00Z"/>
        </w:rPr>
        <w:pPrChange w:id="539" w:author="asus" w:date="2023-04-22T20:04:00Z">
          <w:pPr/>
        </w:pPrChange>
      </w:pPr>
      <w:ins w:id="542" w:author="asus" w:date="2023-04-22T20:03:00Z">
        <w:del w:id="543" w:author="Harsh Singh" w:date="2023-04-22T22:56:00Z">
          <w:r>
            <w:rPr/>
            <w:delText xml:space="preserve">    bool m_restoreOnInputAcquired = false;</w:delText>
          </w:r>
        </w:del>
      </w:ins>
    </w:p>
    <w:p>
      <w:pPr>
        <w:pStyle w:val="18"/>
        <w:jc w:val="center"/>
        <w:rPr>
          <w:ins w:id="545" w:author="asus" w:date="2023-04-22T20:03:00Z"/>
        </w:rPr>
        <w:pPrChange w:id="544" w:author="Harsh Singh" w:date="2023-04-22T22:56:00Z">
          <w:pPr/>
        </w:pPrChange>
      </w:pPr>
    </w:p>
    <w:p>
      <w:pPr>
        <w:pStyle w:val="18"/>
        <w:jc w:val="left"/>
        <w:rPr>
          <w:ins w:id="547" w:author="asus" w:date="2023-04-22T20:03:00Z"/>
          <w:rFonts w:eastAsia="Consolas"/>
          <w:b/>
          <w:bCs/>
          <w:color w:val="000000"/>
          <w:szCs w:val="24"/>
        </w:rPr>
        <w:pPrChange w:id="546" w:author="asus" w:date="2023-04-22T20:03:00Z">
          <w:pPr>
            <w:pStyle w:val="18"/>
            <w:jc w:val="center"/>
          </w:pPr>
        </w:pPrChange>
      </w:pPr>
    </w:p>
    <w:p>
      <w:pPr>
        <w:pStyle w:val="18"/>
        <w:jc w:val="center"/>
        <w:rPr>
          <w:ins w:id="548" w:author="asus" w:date="2023-04-22T20:03:00Z"/>
          <w:del w:id="549" w:author="Harsh Singh" w:date="2023-04-22T22:57:00Z"/>
          <w:rFonts w:eastAsia="Consolas"/>
          <w:b/>
          <w:bCs/>
          <w:color w:val="000000"/>
          <w:szCs w:val="24"/>
        </w:rPr>
      </w:pPr>
    </w:p>
    <w:p>
      <w:pPr>
        <w:pStyle w:val="18"/>
        <w:jc w:val="center"/>
        <w:rPr>
          <w:ins w:id="550" w:author="asus" w:date="2023-04-22T20:03:00Z"/>
          <w:del w:id="551" w:author="Harsh Singh" w:date="2023-04-22T22:56:00Z"/>
          <w:rFonts w:eastAsia="Consolas"/>
          <w:b/>
          <w:bCs/>
          <w:color w:val="000000"/>
          <w:szCs w:val="24"/>
        </w:rPr>
      </w:pPr>
    </w:p>
    <w:p>
      <w:pPr>
        <w:pStyle w:val="18"/>
        <w:jc w:val="center"/>
        <w:rPr>
          <w:del w:id="552" w:author="Harsh Singh" w:date="2023-04-22T22:57:00Z"/>
          <w:rFonts w:eastAsia="Consolas"/>
          <w:b/>
          <w:bCs/>
          <w:color w:val="000000"/>
          <w:szCs w:val="24"/>
        </w:rPr>
      </w:pPr>
      <w:del w:id="553" w:author="Harsh Singh" w:date="2023-04-22T22:56:00Z">
        <w:r>
          <w:rPr>
            <w:rFonts w:eastAsia="Consolas"/>
            <w:b/>
            <w:bCs/>
            <w:color w:val="000000"/>
            <w:szCs w:val="24"/>
          </w:rPr>
          <w:delText xml:space="preserve">Fig 3.23: </w:delText>
        </w:r>
      </w:del>
      <w:del w:id="554" w:author="Harsh Singh" w:date="2023-04-22T22:57:00Z">
        <w:commentRangeStart w:id="35"/>
        <w:commentRangeStart w:id="36"/>
        <w:r>
          <w:rPr>
            <w:rFonts w:eastAsia="Consolas"/>
            <w:b/>
            <w:bCs/>
            <w:color w:val="000000"/>
            <w:szCs w:val="24"/>
          </w:rPr>
          <w:delText>Serialized Field the LaserBeambehaviour</w:delText>
        </w:r>
        <w:commentRangeEnd w:id="35"/>
      </w:del>
      <w:del w:id="555" w:author="Harsh Singh" w:date="2023-04-22T22:57:00Z">
        <w:r>
          <w:rPr/>
          <w:commentReference w:id="35"/>
        </w:r>
        <w:commentRangeEnd w:id="36"/>
      </w:del>
      <w:del w:id="556" w:author="Harsh Singh" w:date="2023-04-22T22:57:00Z">
        <w:r>
          <w:rPr/>
          <w:commentReference w:id="36"/>
        </w:r>
      </w:del>
    </w:p>
    <w:p>
      <w:pPr>
        <w:pStyle w:val="18"/>
        <w:jc w:val="both"/>
      </w:pPr>
    </w:p>
    <w:p>
      <w:pPr>
        <w:pStyle w:val="18"/>
        <w:jc w:val="both"/>
      </w:pPr>
    </w:p>
    <w:p>
      <w:pPr>
        <w:pStyle w:val="18"/>
        <w:jc w:val="both"/>
        <w:rPr>
          <w:del w:id="557" w:author="asus" w:date="2023-04-22T23:37:46Z"/>
        </w:rPr>
      </w:pPr>
      <w:del w:id="558" w:author="asus" w:date="2023-04-22T23:37:46Z">
        <w:r>
          <w:rPr>
            <w:b/>
            <w:bCs/>
          </w:rPr>
          <w:delText>Step 20</w:delText>
        </w:r>
      </w:del>
      <w:del w:id="559" w:author="asus" w:date="2023-04-22T23:37:46Z">
        <w:r>
          <w:rPr/>
          <w:delText>: Go to Edit Panel of</w:delText>
        </w:r>
      </w:del>
      <w:del w:id="560" w:author="asus" w:date="2023-04-22T23:37:46Z">
        <w:r>
          <w:rPr>
            <w:b/>
            <w:bCs/>
          </w:rPr>
          <w:delText xml:space="preserve"> LaserPointer → laser</w:delText>
        </w:r>
      </w:del>
      <w:del w:id="561" w:author="asus" w:date="2023-04-22T23:37:46Z">
        <w:r>
          <w:rPr/>
          <w:delText xml:space="preserve"> Beam Behaviour and Change it to On When Hit Target, so its viewable when you are pointing it at your canvas as shown in</w:delText>
        </w:r>
      </w:del>
      <w:del w:id="562" w:author="asus" w:date="2023-04-22T23:37:46Z">
        <w:r>
          <w:rPr>
            <w:b/>
            <w:bCs/>
          </w:rPr>
          <w:delText xml:space="preserve"> Fig 3.</w:delText>
        </w:r>
        <w:commentRangeStart w:id="37"/>
        <w:commentRangeStart w:id="38"/>
        <w:commentRangeStart w:id="39"/>
        <w:commentRangeStart w:id="40"/>
        <w:r>
          <w:rPr>
            <w:b/>
            <w:bCs/>
          </w:rPr>
          <w:delText>22</w:delText>
        </w:r>
        <w:commentRangeEnd w:id="37"/>
      </w:del>
      <w:del w:id="563" w:author="asus" w:date="2023-04-22T23:37:46Z">
        <w:r>
          <w:rPr>
            <w:rStyle w:val="8"/>
            <w:rFonts w:asciiTheme="minorHAnsi" w:hAnsiTheme="minorHAnsi" w:cstheme="minorBidi"/>
          </w:rPr>
          <w:commentReference w:id="37"/>
        </w:r>
        <w:commentRangeEnd w:id="38"/>
      </w:del>
      <w:del w:id="564" w:author="asus" w:date="2023-04-22T23:37:46Z">
        <w:r>
          <w:rPr>
            <w:rStyle w:val="8"/>
            <w:rFonts w:asciiTheme="minorHAnsi" w:hAnsiTheme="minorHAnsi" w:cstheme="minorBidi"/>
          </w:rPr>
          <w:commentReference w:id="38"/>
        </w:r>
        <w:commentRangeEnd w:id="39"/>
      </w:del>
      <w:del w:id="565" w:author="asus" w:date="2023-04-22T23:37:46Z">
        <w:r>
          <w:rPr/>
          <w:commentReference w:id="39"/>
        </w:r>
        <w:commentRangeEnd w:id="40"/>
      </w:del>
      <w:del w:id="566" w:author="asus" w:date="2023-04-22T23:37:46Z">
        <w:r>
          <w:rPr/>
          <w:commentReference w:id="40"/>
        </w:r>
      </w:del>
      <w:del w:id="567" w:author="asus" w:date="2023-04-22T23:37:46Z">
        <w:r>
          <w:rPr/>
          <w:delText>.</w:delText>
        </w:r>
      </w:del>
    </w:p>
    <w:p>
      <w:pPr>
        <w:pStyle w:val="18"/>
        <w:jc w:val="both"/>
        <w:rPr>
          <w:del w:id="568" w:author="asus" w:date="2023-04-22T23:37:47Z"/>
        </w:rPr>
      </w:pPr>
    </w:p>
    <w:p>
      <w:pPr>
        <w:pStyle w:val="18"/>
        <w:jc w:val="both"/>
        <w:rPr>
          <w:ins w:id="569" w:author="asus" w:date="2023-04-22T23:33:51Z"/>
        </w:rPr>
      </w:pPr>
      <w:r>
        <w:rPr>
          <w:b/>
          <w:bCs/>
        </w:rPr>
        <w:t>Step 2</w:t>
      </w:r>
      <w:ins w:id="570" w:author="asus" w:date="2023-04-22T23:38:16Z">
        <w:r>
          <w:rPr>
            <w:rFonts w:hint="default"/>
            <w:b/>
            <w:bCs/>
            <w:lang w:val="en-US"/>
          </w:rPr>
          <w:t>0</w:t>
        </w:r>
      </w:ins>
      <w:ins w:id="571" w:author="asus" w:date="2023-04-22T23:38:17Z">
        <w:r>
          <w:rPr>
            <w:rFonts w:hint="default"/>
            <w:b/>
            <w:bCs/>
            <w:lang w:val="en-US"/>
          </w:rPr>
          <w:t xml:space="preserve"> </w:t>
        </w:r>
      </w:ins>
      <w:ins w:id="572" w:author="asus" w:date="2023-04-22T23:38:21Z">
        <w:r>
          <w:rPr>
            <w:rFonts w:hint="default"/>
            <w:b/>
            <w:bCs/>
            <w:lang w:val="en-US"/>
          </w:rPr>
          <w:t>:</w:t>
        </w:r>
      </w:ins>
      <w:del w:id="573" w:author="asus" w:date="2023-04-22T23:38:15Z">
        <w:r>
          <w:rPr>
            <w:b/>
            <w:bCs/>
          </w:rPr>
          <w:delText>1</w:delText>
        </w:r>
      </w:del>
      <w:del w:id="574" w:author="asus" w:date="2023-04-22T23:38:09Z">
        <w:r>
          <w:rPr/>
          <w:delText>:</w:delText>
        </w:r>
      </w:del>
      <w:r>
        <w:t xml:space="preserve"> Go to Event System Edit Panel and</w:t>
      </w:r>
      <w:r>
        <w:rPr>
          <w:b/>
          <w:bCs/>
        </w:rPr>
        <w:t xml:space="preserve"> Change Joy Pad Edit Button to Secondary Index Button</w:t>
      </w:r>
      <w:ins w:id="575" w:author="asus" w:date="2023-04-22T23:32:40Z">
        <w:r>
          <w:rPr>
            <w:rFonts w:hint="default"/>
            <w:b/>
            <w:bCs/>
            <w:lang w:val="en-US"/>
          </w:rPr>
          <w:t xml:space="preserve"> </w:t>
        </w:r>
      </w:ins>
      <w:ins w:id="576" w:author="asus" w:date="2023-04-22T23:32:41Z">
        <w:r>
          <w:rPr>
            <w:rFonts w:hint="default"/>
            <w:b w:val="0"/>
            <w:bCs w:val="0"/>
            <w:lang w:val="en-US"/>
            <w:rPrChange w:id="577" w:author="asus" w:date="2023-04-22T23:32:46Z">
              <w:rPr>
                <w:rFonts w:hint="default"/>
                <w:b/>
                <w:bCs/>
                <w:lang w:val="en-US"/>
              </w:rPr>
            </w:rPrChange>
          </w:rPr>
          <w:t>F</w:t>
        </w:r>
      </w:ins>
      <w:ins w:id="578" w:author="asus" w:date="2023-04-22T23:32:42Z">
        <w:r>
          <w:rPr>
            <w:rFonts w:hint="default"/>
            <w:b w:val="0"/>
            <w:bCs w:val="0"/>
            <w:lang w:val="en-US"/>
            <w:rPrChange w:id="579" w:author="asus" w:date="2023-04-22T23:32:46Z">
              <w:rPr>
                <w:rFonts w:hint="default"/>
                <w:b/>
                <w:bCs/>
                <w:lang w:val="en-US"/>
              </w:rPr>
            </w:rPrChange>
          </w:rPr>
          <w:t>igu</w:t>
        </w:r>
      </w:ins>
      <w:ins w:id="580" w:author="asus" w:date="2023-04-22T23:32:43Z">
        <w:r>
          <w:rPr>
            <w:rFonts w:hint="default"/>
            <w:b w:val="0"/>
            <w:bCs w:val="0"/>
            <w:lang w:val="en-US"/>
            <w:rPrChange w:id="581" w:author="asus" w:date="2023-04-22T23:32:46Z">
              <w:rPr>
                <w:rFonts w:hint="default"/>
                <w:b/>
                <w:bCs/>
                <w:lang w:val="en-US"/>
              </w:rPr>
            </w:rPrChange>
          </w:rPr>
          <w:t>re 3</w:t>
        </w:r>
      </w:ins>
      <w:ins w:id="582" w:author="asus" w:date="2023-04-22T23:32:44Z">
        <w:r>
          <w:rPr>
            <w:rFonts w:hint="default"/>
            <w:b w:val="0"/>
            <w:bCs w:val="0"/>
            <w:lang w:val="en-US"/>
            <w:rPrChange w:id="583" w:author="asus" w:date="2023-04-22T23:32:46Z">
              <w:rPr>
                <w:rFonts w:hint="default"/>
                <w:b/>
                <w:bCs/>
                <w:lang w:val="en-US"/>
              </w:rPr>
            </w:rPrChange>
          </w:rPr>
          <w:t>.23</w:t>
        </w:r>
      </w:ins>
      <w:r>
        <w:t>.</w:t>
      </w:r>
    </w:p>
    <w:p>
      <w:pPr>
        <w:pStyle w:val="18"/>
        <w:jc w:val="center"/>
        <w:rPr>
          <w:rFonts w:hint="default"/>
          <w:b/>
          <w:bCs/>
          <w:lang w:val="en-US"/>
          <w:rPrChange w:id="585" w:author="asus" w:date="2023-04-22T23:43:46Z">
            <w:rPr>
              <w:rFonts w:hint="default"/>
              <w:lang w:val="en-US"/>
            </w:rPr>
          </w:rPrChange>
        </w:rPr>
        <w:pPrChange w:id="584" w:author="asus" w:date="2023-04-22T23:43:48Z">
          <w:pPr>
            <w:pStyle w:val="18"/>
            <w:jc w:val="both"/>
          </w:pPr>
        </w:pPrChange>
      </w:pPr>
      <w:ins w:id="586" w:author="asus" w:date="2023-04-22T23:33:52Z">
        <w:r>
          <w:rPr>
            <w:b/>
            <w:bCs/>
            <w:lang w:val="en-IN" w:eastAsia="en-IN"/>
            <w:rPrChange w:id="589" w:author="asus" w:date="2023-04-22T23:43:46Z">
              <w:rPr>
                <w:lang w:val="en-IN" w:eastAsia="en-IN"/>
              </w:rPr>
            </w:rPrChange>
          </w:rPr>
          <w:drawing>
            <wp:anchor distT="0" distB="0" distL="118745" distR="118745" simplePos="0" relativeHeight="251666432" behindDoc="0" locked="0" layoutInCell="1" allowOverlap="1">
              <wp:simplePos x="0" y="0"/>
              <wp:positionH relativeFrom="column">
                <wp:posOffset>0</wp:posOffset>
              </wp:positionH>
              <wp:positionV relativeFrom="paragraph">
                <wp:posOffset>635</wp:posOffset>
              </wp:positionV>
              <wp:extent cx="5273040" cy="2606040"/>
              <wp:effectExtent l="0" t="0" r="0" b="0"/>
              <wp:wrapTopAndBottom/>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pic:cNvPicPr>
                    </pic:nvPicPr>
                    <pic:blipFill>
                      <a:blip r:embed="rId33"/>
                      <a:stretch>
                        <a:fillRect/>
                      </a:stretch>
                    </pic:blipFill>
                    <pic:spPr>
                      <a:xfrm>
                        <a:off x="0" y="0"/>
                        <a:ext cx="5273040" cy="2606040"/>
                      </a:xfrm>
                      <a:prstGeom prst="rect">
                        <a:avLst/>
                      </a:prstGeom>
                      <a:noFill/>
                      <a:ln>
                        <a:noFill/>
                      </a:ln>
                    </pic:spPr>
                  </pic:pic>
                </a:graphicData>
              </a:graphic>
            </wp:anchor>
          </w:drawing>
        </w:r>
      </w:ins>
      <w:ins w:id="590" w:author="asus" w:date="2023-04-22T23:43:40Z">
        <w:r>
          <w:rPr>
            <w:rFonts w:hint="default"/>
            <w:b/>
            <w:bCs/>
            <w:lang w:val="en-US"/>
            <w:rPrChange w:id="591" w:author="asus" w:date="2023-04-22T23:43:46Z">
              <w:rPr>
                <w:rFonts w:hint="default"/>
                <w:lang w:val="en-US"/>
              </w:rPr>
            </w:rPrChange>
          </w:rPr>
          <w:t>F</w:t>
        </w:r>
      </w:ins>
      <w:ins w:id="592" w:author="asus" w:date="2023-04-22T23:43:41Z">
        <w:r>
          <w:rPr>
            <w:rFonts w:hint="default"/>
            <w:b/>
            <w:bCs/>
            <w:lang w:val="en-US"/>
            <w:rPrChange w:id="593" w:author="asus" w:date="2023-04-22T23:43:46Z">
              <w:rPr>
                <w:rFonts w:hint="default"/>
                <w:lang w:val="en-US"/>
              </w:rPr>
            </w:rPrChange>
          </w:rPr>
          <w:t>igure</w:t>
        </w:r>
      </w:ins>
      <w:ins w:id="594" w:author="asus" w:date="2023-04-22T23:43:42Z">
        <w:r>
          <w:rPr>
            <w:rFonts w:hint="default"/>
            <w:b/>
            <w:bCs/>
            <w:lang w:val="en-US"/>
            <w:rPrChange w:id="595" w:author="asus" w:date="2023-04-22T23:43:46Z">
              <w:rPr>
                <w:rFonts w:hint="default"/>
                <w:lang w:val="en-US"/>
              </w:rPr>
            </w:rPrChange>
          </w:rPr>
          <w:t xml:space="preserve"> </w:t>
        </w:r>
      </w:ins>
      <w:ins w:id="596" w:author="asus" w:date="2023-04-22T23:44:44Z">
        <w:r>
          <w:rPr>
            <w:rFonts w:hint="default"/>
            <w:b/>
            <w:bCs/>
            <w:lang w:val="en-US"/>
          </w:rPr>
          <w:t>3</w:t>
        </w:r>
      </w:ins>
      <w:ins w:id="597" w:author="asus" w:date="2023-04-22T23:43:43Z">
        <w:r>
          <w:rPr>
            <w:rFonts w:hint="default"/>
            <w:b/>
            <w:bCs/>
            <w:lang w:val="en-US"/>
            <w:rPrChange w:id="598" w:author="asus" w:date="2023-04-22T23:43:46Z">
              <w:rPr>
                <w:rFonts w:hint="default"/>
                <w:lang w:val="en-US"/>
              </w:rPr>
            </w:rPrChange>
          </w:rPr>
          <w:t>.23</w:t>
        </w:r>
      </w:ins>
      <w:ins w:id="599" w:author="asus" w:date="2023-04-22T23:44:06Z">
        <w:r>
          <w:rPr>
            <w:rFonts w:hint="default"/>
            <w:b/>
            <w:bCs/>
            <w:lang w:val="en-US"/>
          </w:rPr>
          <w:t>:</w:t>
        </w:r>
      </w:ins>
      <w:ins w:id="600" w:author="asus" w:date="2023-04-22T23:44:07Z">
        <w:r>
          <w:rPr>
            <w:b/>
            <w:bCs/>
          </w:rPr>
          <w:t>Change Joy Pad</w:t>
        </w:r>
      </w:ins>
    </w:p>
    <w:p>
      <w:pPr>
        <w:pStyle w:val="18"/>
        <w:jc w:val="both"/>
      </w:pPr>
    </w:p>
    <w:p>
      <w:pPr>
        <w:pStyle w:val="18"/>
        <w:jc w:val="both"/>
        <w:rPr>
          <w:ins w:id="601" w:author="asus" w:date="2023-04-22T23:33:28Z"/>
          <w:rStyle w:val="8"/>
          <w:rFonts w:asciiTheme="minorHAnsi" w:hAnsiTheme="minorHAnsi" w:cstheme="minorBidi"/>
        </w:rPr>
      </w:pPr>
      <w:commentRangeStart w:id="41"/>
      <w:commentRangeStart w:id="42"/>
      <w:r>
        <w:rPr>
          <w:b/>
          <w:bCs/>
        </w:rPr>
        <w:t>Step 2</w:t>
      </w:r>
      <w:ins w:id="602" w:author="asus" w:date="2023-04-22T23:38:27Z">
        <w:r>
          <w:rPr>
            <w:rFonts w:hint="default"/>
            <w:b/>
            <w:bCs/>
            <w:lang w:val="en-US"/>
          </w:rPr>
          <w:t>1</w:t>
        </w:r>
      </w:ins>
      <w:del w:id="603" w:author="asus" w:date="2023-04-22T23:38:26Z">
        <w:r>
          <w:rPr>
            <w:b/>
            <w:bCs/>
          </w:rPr>
          <w:delText>2</w:delText>
        </w:r>
      </w:del>
      <w:r>
        <w:t>:</w:t>
      </w:r>
      <w:r>
        <w:rPr>
          <w:b/>
          <w:bCs/>
        </w:rPr>
        <w:t xml:space="preserve"> </w:t>
      </w:r>
      <w:r>
        <w:t xml:space="preserve">Go to Canvas in Hierarchy Panel and Change </w:t>
      </w:r>
      <w:r>
        <w:rPr>
          <w:b/>
          <w:bCs/>
        </w:rPr>
        <w:t xml:space="preserve">Render Mode to World Space </w:t>
      </w:r>
      <w:r>
        <w:t>as shown in Figure 3.2</w:t>
      </w:r>
      <w:ins w:id="604" w:author="asus" w:date="2023-04-22T23:44:38Z">
        <w:r>
          <w:rPr>
            <w:rFonts w:hint="default"/>
            <w:lang w:val="en-US"/>
          </w:rPr>
          <w:t>4</w:t>
        </w:r>
      </w:ins>
      <w:ins w:id="605" w:author="Harsh Singh" w:date="2023-04-22T22:59:00Z">
        <w:del w:id="606" w:author="asus" w:date="2023-04-22T23:44:37Z">
          <w:r>
            <w:rPr/>
            <w:delText>3</w:delText>
          </w:r>
        </w:del>
      </w:ins>
      <w:del w:id="607" w:author="Harsh Singh" w:date="2023-04-22T22:59:00Z">
        <w:r>
          <w:rPr/>
          <w:delText>4</w:delText>
        </w:r>
      </w:del>
      <w:r>
        <w:t>.</w:t>
      </w:r>
      <w:commentRangeEnd w:id="41"/>
      <w:r>
        <w:rPr>
          <w:rStyle w:val="8"/>
          <w:rFonts w:asciiTheme="minorHAnsi" w:hAnsiTheme="minorHAnsi" w:cstheme="minorBidi"/>
        </w:rPr>
        <w:commentReference w:id="41"/>
      </w:r>
    </w:p>
    <w:p>
      <w:pPr>
        <w:pStyle w:val="18"/>
        <w:jc w:val="both"/>
        <w:rPr>
          <w:ins w:id="608" w:author="asus" w:date="2023-04-22T23:33:28Z"/>
          <w:rStyle w:val="8"/>
          <w:rFonts w:asciiTheme="minorHAnsi" w:hAnsiTheme="minorHAnsi" w:cstheme="minorBidi"/>
        </w:rPr>
      </w:pPr>
    </w:p>
    <w:p>
      <w:pPr>
        <w:pStyle w:val="18"/>
        <w:jc w:val="both"/>
        <w:rPr>
          <w:ins w:id="609" w:author="asus" w:date="2023-04-22T23:33:03Z"/>
          <w:rStyle w:val="8"/>
          <w:rFonts w:hint="default" w:asciiTheme="minorHAnsi" w:hAnsiTheme="minorHAnsi" w:cstheme="minorBidi"/>
          <w:lang w:val="en-US"/>
        </w:rPr>
      </w:pPr>
      <w:ins w:id="610" w:author="asus" w:date="2023-04-22T23:33:29Z">
        <w:r>
          <w:rPr>
            <w:rStyle w:val="8"/>
            <w:rFonts w:hint="default" w:asciiTheme="minorHAnsi" w:hAnsiTheme="minorHAnsi" w:cstheme="minorBidi"/>
            <w:lang w:val="en-US"/>
          </w:rPr>
          <w:drawing>
            <wp:anchor distT="0" distB="0" distL="118745" distR="118745" simplePos="0" relativeHeight="251665408" behindDoc="0" locked="0" layoutInCell="1" allowOverlap="1">
              <wp:simplePos x="0" y="0"/>
              <wp:positionH relativeFrom="column">
                <wp:posOffset>0</wp:posOffset>
              </wp:positionH>
              <wp:positionV relativeFrom="paragraph">
                <wp:posOffset>0</wp:posOffset>
              </wp:positionV>
              <wp:extent cx="3333750" cy="5419725"/>
              <wp:effectExtent l="0" t="0" r="3810" b="5715"/>
              <wp:wrapTopAndBottom/>
              <wp:docPr id="33" name="Picture 33" descr="WhatsApp Image 2023-04-22 at 22.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WhatsApp Image 2023-04-22 at 22.49.48"/>
                      <pic:cNvPicPr>
                        <a:picLocks noChangeAspect="1"/>
                      </pic:cNvPicPr>
                    </pic:nvPicPr>
                    <pic:blipFill>
                      <a:blip r:embed="rId26"/>
                      <a:stretch>
                        <a:fillRect/>
                      </a:stretch>
                    </pic:blipFill>
                    <pic:spPr>
                      <a:xfrm>
                        <a:off x="0" y="0"/>
                        <a:ext cx="3333750" cy="5419725"/>
                      </a:xfrm>
                      <a:prstGeom prst="rect">
                        <a:avLst/>
                      </a:prstGeom>
                    </pic:spPr>
                  </pic:pic>
                </a:graphicData>
              </a:graphic>
            </wp:anchor>
          </w:drawing>
        </w:r>
      </w:ins>
    </w:p>
    <w:commentRangeEnd w:id="42"/>
    <w:p>
      <w:pPr>
        <w:pStyle w:val="18"/>
        <w:jc w:val="center"/>
        <w:pPrChange w:id="612" w:author="asus" w:date="2023-04-22T23:35:19Z">
          <w:pPr>
            <w:pStyle w:val="18"/>
            <w:jc w:val="both"/>
          </w:pPr>
        </w:pPrChange>
      </w:pPr>
      <w:r>
        <w:commentReference w:id="42"/>
      </w:r>
      <w:ins w:id="613" w:author="asus" w:date="2023-04-22T23:35:25Z">
        <w:r>
          <w:rPr>
            <w:rFonts w:hint="default"/>
            <w:lang w:val="en-US"/>
          </w:rPr>
          <w:t>F</w:t>
        </w:r>
      </w:ins>
      <w:ins w:id="614" w:author="asus" w:date="2023-04-22T23:35:26Z">
        <w:r>
          <w:rPr>
            <w:rFonts w:hint="default"/>
            <w:lang w:val="en-US"/>
          </w:rPr>
          <w:t>ig</w:t>
        </w:r>
      </w:ins>
      <w:ins w:id="615" w:author="asus" w:date="2023-04-22T23:35:27Z">
        <w:r>
          <w:rPr>
            <w:rFonts w:hint="default"/>
            <w:lang w:val="en-US"/>
          </w:rPr>
          <w:t>ure</w:t>
        </w:r>
      </w:ins>
      <w:ins w:id="616" w:author="asus" w:date="2023-04-22T23:35:28Z">
        <w:r>
          <w:rPr>
            <w:rFonts w:hint="default"/>
            <w:lang w:val="en-US"/>
          </w:rPr>
          <w:t xml:space="preserve"> </w:t>
        </w:r>
      </w:ins>
      <w:ins w:id="617" w:author="asus" w:date="2023-04-22T23:44:54Z">
        <w:r>
          <w:rPr>
            <w:rFonts w:hint="default"/>
            <w:lang w:val="en-US"/>
          </w:rPr>
          <w:t>3</w:t>
        </w:r>
      </w:ins>
      <w:ins w:id="618" w:author="asus" w:date="2023-04-22T23:35:29Z">
        <w:r>
          <w:rPr>
            <w:rFonts w:hint="default"/>
            <w:lang w:val="en-US"/>
          </w:rPr>
          <w:t>.</w:t>
        </w:r>
      </w:ins>
      <w:ins w:id="619" w:author="asus" w:date="2023-04-22T23:44:29Z">
        <w:r>
          <w:rPr>
            <w:rFonts w:hint="default"/>
            <w:lang w:val="en-US"/>
          </w:rPr>
          <w:t>24</w:t>
        </w:r>
      </w:ins>
      <w:ins w:id="620" w:author="asus" w:date="2023-04-22T23:44:57Z">
        <w:r>
          <w:rPr>
            <w:rFonts w:hint="default"/>
            <w:lang w:val="en-US"/>
          </w:rPr>
          <w:t>:</w:t>
        </w:r>
      </w:ins>
      <w:ins w:id="621" w:author="asus" w:date="2023-04-22T23:44:58Z">
        <w:r>
          <w:rPr>
            <w:rFonts w:hint="default"/>
            <w:lang w:val="en-US"/>
          </w:rPr>
          <w:t xml:space="preserve"> </w:t>
        </w:r>
      </w:ins>
      <w:ins w:id="622" w:author="asus" w:date="2023-04-22T23:35:15Z">
        <w:r>
          <w:rPr>
            <w:b w:val="0"/>
            <w:bCs w:val="0"/>
            <w:rPrChange w:id="623" w:author="asus" w:date="2023-04-22T23:35:20Z">
              <w:rPr>
                <w:b/>
                <w:bCs/>
              </w:rPr>
            </w:rPrChange>
          </w:rPr>
          <w:t>Render Mode to World Spa</w:t>
        </w:r>
      </w:ins>
      <w:ins w:id="624" w:author="asus" w:date="2023-04-22T23:35:15Z">
        <w:r>
          <w:rPr>
            <w:b/>
            <w:bCs/>
          </w:rPr>
          <w:t>ce</w:t>
        </w:r>
      </w:ins>
    </w:p>
    <w:p>
      <w:pPr>
        <w:pStyle w:val="18"/>
        <w:jc w:val="both"/>
      </w:pPr>
    </w:p>
    <w:p>
      <w:pPr>
        <w:pStyle w:val="18"/>
        <w:jc w:val="center"/>
      </w:pPr>
      <w:del w:id="625" w:author="asus" w:date="2023-04-22T23:34:00Z">
        <w:r>
          <w:rPr>
            <w:lang w:val="en-IN" w:eastAsia="en-IN"/>
          </w:rPr>
          <w:drawing>
            <wp:inline distT="0" distB="0" distL="114300" distR="114300">
              <wp:extent cx="5273040" cy="2606040"/>
              <wp:effectExtent l="0" t="0" r="0" b="0"/>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33"/>
                      <a:stretch>
                        <a:fillRect/>
                      </a:stretch>
                    </pic:blipFill>
                    <pic:spPr>
                      <a:xfrm>
                        <a:off x="0" y="0"/>
                        <a:ext cx="5273040" cy="2606040"/>
                      </a:xfrm>
                      <a:prstGeom prst="rect">
                        <a:avLst/>
                      </a:prstGeom>
                      <a:noFill/>
                      <a:ln>
                        <a:noFill/>
                      </a:ln>
                    </pic:spPr>
                  </pic:pic>
                </a:graphicData>
              </a:graphic>
            </wp:inline>
          </w:drawing>
        </w:r>
      </w:del>
    </w:p>
    <w:p>
      <w:pPr>
        <w:pStyle w:val="18"/>
        <w:jc w:val="center"/>
        <w:rPr>
          <w:del w:id="627" w:author="asus" w:date="2023-04-22T23:33:59Z"/>
          <w:b/>
          <w:bCs/>
        </w:rPr>
      </w:pPr>
      <w:del w:id="628" w:author="asus" w:date="2023-04-22T23:33:59Z">
        <w:r>
          <w:rPr>
            <w:b/>
            <w:bCs/>
          </w:rPr>
          <w:delText>Figure 3.2</w:delText>
        </w:r>
      </w:del>
      <w:ins w:id="629" w:author="Harsh Singh" w:date="2023-04-22T23:10:00Z">
        <w:del w:id="630" w:author="asus" w:date="2023-04-22T23:33:59Z">
          <w:r>
            <w:rPr>
              <w:b/>
              <w:bCs/>
            </w:rPr>
            <w:delText>3</w:delText>
          </w:r>
        </w:del>
      </w:ins>
      <w:del w:id="631" w:author="asus" w:date="2023-04-22T23:33:59Z">
        <w:r>
          <w:rPr>
            <w:b/>
            <w:bCs/>
          </w:rPr>
          <w:delText>4: Change Render Mode</w:delText>
        </w:r>
      </w:del>
    </w:p>
    <w:p>
      <w:pPr>
        <w:pStyle w:val="18"/>
        <w:jc w:val="both"/>
      </w:pPr>
    </w:p>
    <w:p>
      <w:pPr>
        <w:pStyle w:val="18"/>
        <w:jc w:val="both"/>
      </w:pPr>
    </w:p>
    <w:p>
      <w:pPr>
        <w:pStyle w:val="18"/>
        <w:jc w:val="both"/>
      </w:pPr>
      <w:r>
        <w:rPr>
          <w:b/>
          <w:bCs/>
        </w:rPr>
        <w:t>Step 2</w:t>
      </w:r>
      <w:ins w:id="632" w:author="asus" w:date="2023-04-22T23:38:32Z">
        <w:r>
          <w:rPr>
            <w:rFonts w:hint="default"/>
            <w:b/>
            <w:bCs/>
            <w:lang w:val="en-US"/>
          </w:rPr>
          <w:t>2</w:t>
        </w:r>
      </w:ins>
      <w:del w:id="633" w:author="asus" w:date="2023-04-22T23:38:31Z">
        <w:r>
          <w:rPr>
            <w:b/>
            <w:bCs/>
          </w:rPr>
          <w:delText>3</w:delText>
        </w:r>
      </w:del>
      <w:r>
        <w:t xml:space="preserve">: Go to </w:t>
      </w:r>
      <w:r>
        <w:rPr>
          <w:b/>
          <w:bCs/>
        </w:rPr>
        <w:t xml:space="preserve">OVRPlayerController → OVRCameraRig → TrackingSpace → Drag CenterEyeAnchor </w:t>
      </w:r>
      <w:r>
        <w:t xml:space="preserve">from Hierarchy Panel to Event Camera in </w:t>
      </w:r>
      <w:r>
        <w:rPr>
          <w:b/>
          <w:bCs/>
        </w:rPr>
        <w:t xml:space="preserve">Edit Panel </w:t>
      </w:r>
      <w:r>
        <w:t>as shown in Figure 3.2</w:t>
      </w:r>
      <w:ins w:id="634" w:author="asus" w:date="2023-04-22T23:45:06Z">
        <w:r>
          <w:rPr>
            <w:rFonts w:hint="default"/>
            <w:lang w:val="en-US"/>
          </w:rPr>
          <w:t>5</w:t>
        </w:r>
      </w:ins>
      <w:ins w:id="635" w:author="Harsh Singh" w:date="2023-04-22T23:10:00Z">
        <w:del w:id="636" w:author="asus" w:date="2023-04-22T23:45:06Z">
          <w:r>
            <w:rPr/>
            <w:delText>4</w:delText>
          </w:r>
        </w:del>
      </w:ins>
      <w:del w:id="637" w:author="Harsh Singh" w:date="2023-04-22T23:10:00Z">
        <w:r>
          <w:rPr/>
          <w:delText>5</w:delText>
        </w:r>
      </w:del>
      <w:r>
        <w:t>.</w:t>
      </w:r>
    </w:p>
    <w:p>
      <w:pPr>
        <w:pStyle w:val="18"/>
        <w:jc w:val="both"/>
      </w:pPr>
    </w:p>
    <w:p>
      <w:pPr>
        <w:pStyle w:val="18"/>
        <w:jc w:val="both"/>
      </w:pPr>
    </w:p>
    <w:p>
      <w:pPr>
        <w:pStyle w:val="18"/>
        <w:jc w:val="both"/>
      </w:pPr>
    </w:p>
    <w:p>
      <w:pPr>
        <w:pStyle w:val="18"/>
        <w:jc w:val="both"/>
      </w:pPr>
    </w:p>
    <w:p>
      <w:pPr>
        <w:pStyle w:val="18"/>
        <w:jc w:val="center"/>
      </w:pPr>
      <w:r>
        <w:rPr>
          <w:lang w:val="en-IN" w:eastAsia="en-IN"/>
        </w:rPr>
        <w:drawing>
          <wp:inline distT="0" distB="0" distL="114300" distR="114300">
            <wp:extent cx="5273040" cy="2590800"/>
            <wp:effectExtent l="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34"/>
                    <a:stretch>
                      <a:fillRect/>
                    </a:stretch>
                  </pic:blipFill>
                  <pic:spPr>
                    <a:xfrm>
                      <a:off x="0" y="0"/>
                      <a:ext cx="5273040" cy="2590800"/>
                    </a:xfrm>
                    <a:prstGeom prst="rect">
                      <a:avLst/>
                    </a:prstGeom>
                    <a:noFill/>
                    <a:ln>
                      <a:noFill/>
                    </a:ln>
                  </pic:spPr>
                </pic:pic>
              </a:graphicData>
            </a:graphic>
          </wp:inline>
        </w:drawing>
      </w:r>
    </w:p>
    <w:p>
      <w:pPr>
        <w:pStyle w:val="18"/>
        <w:jc w:val="center"/>
        <w:rPr>
          <w:b/>
          <w:bCs/>
        </w:rPr>
      </w:pPr>
      <w:r>
        <w:rPr>
          <w:b/>
          <w:bCs/>
        </w:rPr>
        <w:t>Figure 3.2</w:t>
      </w:r>
      <w:ins w:id="638" w:author="asus" w:date="2023-04-22T23:45:12Z">
        <w:r>
          <w:rPr>
            <w:rFonts w:hint="default"/>
            <w:b/>
            <w:bCs/>
            <w:lang w:val="en-US"/>
          </w:rPr>
          <w:t>5</w:t>
        </w:r>
      </w:ins>
      <w:ins w:id="639" w:author="Harsh Singh" w:date="2023-04-22T23:10:00Z">
        <w:del w:id="640" w:author="asus" w:date="2023-04-22T23:45:11Z">
          <w:r>
            <w:rPr>
              <w:b/>
              <w:bCs/>
            </w:rPr>
            <w:delText>4</w:delText>
          </w:r>
        </w:del>
      </w:ins>
      <w:del w:id="641" w:author="Harsh Singh" w:date="2023-04-22T23:10:00Z">
        <w:r>
          <w:rPr>
            <w:b/>
            <w:bCs/>
          </w:rPr>
          <w:delText>5</w:delText>
        </w:r>
      </w:del>
      <w:r>
        <w:rPr>
          <w:b/>
          <w:bCs/>
        </w:rPr>
        <w:t>: Drag CenterEyeAnchor to Hierarchy Panel</w:t>
      </w:r>
    </w:p>
    <w:p>
      <w:pPr>
        <w:pStyle w:val="18"/>
        <w:jc w:val="both"/>
      </w:pPr>
    </w:p>
    <w:p>
      <w:pPr>
        <w:pStyle w:val="18"/>
        <w:jc w:val="both"/>
      </w:pPr>
      <w:r>
        <w:rPr>
          <w:b/>
          <w:bCs/>
        </w:rPr>
        <w:t>Step 2</w:t>
      </w:r>
      <w:ins w:id="642" w:author="asus" w:date="2023-04-22T23:38:38Z">
        <w:r>
          <w:rPr>
            <w:rFonts w:hint="default"/>
            <w:b/>
            <w:bCs/>
            <w:lang w:val="en-US"/>
          </w:rPr>
          <w:t>3</w:t>
        </w:r>
      </w:ins>
      <w:del w:id="643" w:author="asus" w:date="2023-04-22T23:38:35Z">
        <w:r>
          <w:rPr>
            <w:b/>
            <w:bCs/>
          </w:rPr>
          <w:delText>4</w:delText>
        </w:r>
      </w:del>
      <w:r>
        <w:t xml:space="preserve">: Adjust </w:t>
      </w:r>
      <w:r>
        <w:rPr>
          <w:b/>
          <w:bCs/>
        </w:rPr>
        <w:t xml:space="preserve">Canvas </w:t>
      </w:r>
      <w:r>
        <w:t>Size to following as shown in Figure 3.2</w:t>
      </w:r>
      <w:ins w:id="644" w:author="asus" w:date="2023-04-22T23:45:22Z">
        <w:r>
          <w:rPr>
            <w:rFonts w:hint="default"/>
            <w:lang w:val="en-US"/>
          </w:rPr>
          <w:t>6</w:t>
        </w:r>
      </w:ins>
      <w:ins w:id="645" w:author="Harsh Singh" w:date="2023-04-22T23:10:00Z">
        <w:del w:id="646" w:author="asus" w:date="2023-04-22T23:45:21Z">
          <w:r>
            <w:rPr/>
            <w:delText>5</w:delText>
          </w:r>
        </w:del>
      </w:ins>
      <w:del w:id="647" w:author="Harsh Singh" w:date="2023-04-22T23:10:00Z">
        <w:r>
          <w:rPr/>
          <w:delText>6</w:delText>
        </w:r>
      </w:del>
      <w:r>
        <w:t>.</w:t>
      </w:r>
    </w:p>
    <w:p>
      <w:pPr>
        <w:pStyle w:val="18"/>
        <w:jc w:val="both"/>
      </w:pPr>
    </w:p>
    <w:p>
      <w:pPr>
        <w:pStyle w:val="18"/>
        <w:jc w:val="center"/>
      </w:pPr>
      <w:r>
        <w:rPr>
          <w:lang w:val="en-IN" w:eastAsia="en-IN"/>
        </w:rPr>
        <w:drawing>
          <wp:inline distT="0" distB="0" distL="114300" distR="114300">
            <wp:extent cx="5273040" cy="25908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35"/>
                    <a:stretch>
                      <a:fillRect/>
                    </a:stretch>
                  </pic:blipFill>
                  <pic:spPr>
                    <a:xfrm>
                      <a:off x="0" y="0"/>
                      <a:ext cx="5273040" cy="2590800"/>
                    </a:xfrm>
                    <a:prstGeom prst="rect">
                      <a:avLst/>
                    </a:prstGeom>
                    <a:noFill/>
                    <a:ln>
                      <a:noFill/>
                    </a:ln>
                  </pic:spPr>
                </pic:pic>
              </a:graphicData>
            </a:graphic>
          </wp:inline>
        </w:drawing>
      </w:r>
    </w:p>
    <w:p>
      <w:pPr>
        <w:pStyle w:val="18"/>
        <w:jc w:val="center"/>
        <w:rPr>
          <w:b/>
          <w:bCs/>
        </w:rPr>
      </w:pPr>
      <w:r>
        <w:rPr>
          <w:b/>
          <w:bCs/>
        </w:rPr>
        <w:t>Figure 3.2</w:t>
      </w:r>
      <w:ins w:id="648" w:author="asus" w:date="2023-04-22T23:45:27Z">
        <w:r>
          <w:rPr>
            <w:rFonts w:hint="default"/>
            <w:b/>
            <w:bCs/>
            <w:lang w:val="en-US"/>
          </w:rPr>
          <w:t>6</w:t>
        </w:r>
      </w:ins>
      <w:ins w:id="649" w:author="Harsh Singh" w:date="2023-04-22T23:10:00Z">
        <w:del w:id="650" w:author="asus" w:date="2023-04-22T23:45:26Z">
          <w:r>
            <w:rPr>
              <w:b/>
              <w:bCs/>
            </w:rPr>
            <w:delText>5</w:delText>
          </w:r>
        </w:del>
      </w:ins>
      <w:del w:id="651" w:author="Harsh Singh" w:date="2023-04-22T23:10:00Z">
        <w:r>
          <w:rPr>
            <w:b/>
            <w:bCs/>
          </w:rPr>
          <w:delText>6</w:delText>
        </w:r>
      </w:del>
      <w:r>
        <w:rPr>
          <w:b/>
          <w:bCs/>
        </w:rPr>
        <w:t>: Add Canvas and Change Size</w:t>
      </w:r>
    </w:p>
    <w:p>
      <w:pPr>
        <w:pStyle w:val="18"/>
        <w:jc w:val="both"/>
        <w:rPr>
          <w:b/>
          <w:bCs/>
        </w:rPr>
      </w:pPr>
    </w:p>
    <w:p>
      <w:pPr>
        <w:pStyle w:val="18"/>
        <w:jc w:val="both"/>
        <w:rPr>
          <w:b/>
          <w:bCs/>
        </w:rPr>
      </w:pPr>
      <w:r>
        <w:rPr>
          <w:b/>
          <w:bCs/>
        </w:rPr>
        <w:t>Step 2</w:t>
      </w:r>
      <w:ins w:id="652" w:author="asus" w:date="2023-04-22T23:38:41Z">
        <w:r>
          <w:rPr>
            <w:rFonts w:hint="default"/>
            <w:b/>
            <w:bCs/>
            <w:lang w:val="en-US"/>
          </w:rPr>
          <w:t>4</w:t>
        </w:r>
      </w:ins>
      <w:del w:id="653" w:author="asus" w:date="2023-04-22T23:38:41Z">
        <w:r>
          <w:rPr>
            <w:b/>
            <w:bCs/>
          </w:rPr>
          <w:delText>5</w:delText>
        </w:r>
      </w:del>
      <w:r>
        <w:t>:</w:t>
      </w:r>
      <w:r>
        <w:rPr>
          <w:b/>
          <w:bCs/>
        </w:rPr>
        <w:t xml:space="preserve"> </w:t>
      </w:r>
      <w:r>
        <w:t xml:space="preserve">Add image to canvas by right clicking on it and select </w:t>
      </w:r>
      <w:r>
        <w:rPr>
          <w:b/>
          <w:bCs/>
        </w:rPr>
        <w:t xml:space="preserve">UI → canvas </w:t>
      </w:r>
      <w:r>
        <w:t>as shown in</w:t>
      </w:r>
      <w:r>
        <w:rPr>
          <w:b/>
          <w:bCs/>
        </w:rPr>
        <w:t xml:space="preserve"> </w:t>
      </w:r>
      <w:r>
        <w:t>Figure 3.2</w:t>
      </w:r>
      <w:ins w:id="654" w:author="asus" w:date="2023-04-22T23:45:31Z">
        <w:r>
          <w:rPr>
            <w:rFonts w:hint="default"/>
            <w:lang w:val="en-US"/>
          </w:rPr>
          <w:t>7</w:t>
        </w:r>
      </w:ins>
      <w:ins w:id="655" w:author="Harsh Singh" w:date="2023-04-22T23:10:00Z">
        <w:del w:id="656" w:author="asus" w:date="2023-04-22T23:45:30Z">
          <w:r>
            <w:rPr/>
            <w:delText>6</w:delText>
          </w:r>
        </w:del>
      </w:ins>
      <w:del w:id="657" w:author="Harsh Singh" w:date="2023-04-22T23:10:00Z">
        <w:r>
          <w:rPr/>
          <w:delText>7</w:delText>
        </w:r>
      </w:del>
      <w:r>
        <w:t>.</w:t>
      </w:r>
    </w:p>
    <w:p>
      <w:pPr>
        <w:pStyle w:val="18"/>
        <w:jc w:val="both"/>
      </w:pPr>
    </w:p>
    <w:p>
      <w:pPr>
        <w:pStyle w:val="18"/>
        <w:jc w:val="center"/>
      </w:pPr>
      <w:r>
        <w:rPr>
          <w:lang w:val="en-IN" w:eastAsia="en-IN"/>
        </w:rPr>
        <w:drawing>
          <wp:inline distT="0" distB="0" distL="114300" distR="114300">
            <wp:extent cx="5273040" cy="2735580"/>
            <wp:effectExtent l="0" t="0" r="0"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6"/>
                    <a:stretch>
                      <a:fillRect/>
                    </a:stretch>
                  </pic:blipFill>
                  <pic:spPr>
                    <a:xfrm>
                      <a:off x="0" y="0"/>
                      <a:ext cx="5273040" cy="2735580"/>
                    </a:xfrm>
                    <a:prstGeom prst="rect">
                      <a:avLst/>
                    </a:prstGeom>
                    <a:noFill/>
                    <a:ln>
                      <a:noFill/>
                    </a:ln>
                  </pic:spPr>
                </pic:pic>
              </a:graphicData>
            </a:graphic>
          </wp:inline>
        </w:drawing>
      </w:r>
      <w:r>
        <w:rPr>
          <w:b/>
          <w:bCs/>
        </w:rPr>
        <w:t>Figure 3.2</w:t>
      </w:r>
      <w:ins w:id="658" w:author="asus" w:date="2023-04-22T23:45:35Z">
        <w:r>
          <w:rPr>
            <w:rFonts w:hint="default"/>
            <w:b/>
            <w:bCs/>
            <w:lang w:val="en-US"/>
          </w:rPr>
          <w:t>7</w:t>
        </w:r>
      </w:ins>
      <w:ins w:id="659" w:author="Harsh Singh" w:date="2023-04-22T23:10:00Z">
        <w:del w:id="660" w:author="asus" w:date="2023-04-22T23:45:34Z">
          <w:r>
            <w:rPr>
              <w:b/>
              <w:bCs/>
            </w:rPr>
            <w:delText>6</w:delText>
          </w:r>
        </w:del>
      </w:ins>
      <w:del w:id="661" w:author="Harsh Singh" w:date="2023-04-22T23:10:00Z">
        <w:r>
          <w:rPr>
            <w:b/>
            <w:bCs/>
          </w:rPr>
          <w:delText>7</w:delText>
        </w:r>
      </w:del>
      <w:r>
        <w:rPr>
          <w:b/>
          <w:bCs/>
        </w:rPr>
        <w:t>: User Interface Settings</w:t>
      </w:r>
    </w:p>
    <w:p>
      <w:pPr>
        <w:pStyle w:val="18"/>
        <w:jc w:val="both"/>
        <w:rPr>
          <w:b/>
          <w:bCs/>
        </w:rPr>
      </w:pPr>
    </w:p>
    <w:p>
      <w:pPr>
        <w:pStyle w:val="18"/>
        <w:jc w:val="center"/>
      </w:pPr>
      <w:r>
        <w:rPr>
          <w:b/>
          <w:bCs/>
        </w:rPr>
        <w:t>Step 2</w:t>
      </w:r>
      <w:ins w:id="662" w:author="asus" w:date="2023-04-22T23:38:45Z">
        <w:r>
          <w:rPr>
            <w:rFonts w:hint="default"/>
            <w:b/>
            <w:bCs/>
            <w:lang w:val="en-US"/>
          </w:rPr>
          <w:t>5</w:t>
        </w:r>
      </w:ins>
      <w:del w:id="663" w:author="asus" w:date="2023-04-22T23:38:45Z">
        <w:r>
          <w:rPr>
            <w:b/>
            <w:bCs/>
          </w:rPr>
          <w:delText>6</w:delText>
        </w:r>
      </w:del>
      <w:r>
        <w:t>:</w:t>
      </w:r>
      <w:r>
        <w:rPr>
          <w:b/>
          <w:bCs/>
        </w:rPr>
        <w:t xml:space="preserve"> </w:t>
      </w:r>
      <w:r>
        <w:t xml:space="preserve">Rename the image to </w:t>
      </w:r>
      <w:r>
        <w:rPr>
          <w:b/>
          <w:bCs/>
        </w:rPr>
        <w:t xml:space="preserve">Background </w:t>
      </w:r>
      <w:r>
        <w:t>as shown in Figure 3.2</w:t>
      </w:r>
      <w:ins w:id="664" w:author="asus" w:date="2023-04-22T23:45:40Z">
        <w:r>
          <w:rPr>
            <w:rFonts w:hint="default"/>
            <w:lang w:val="en-US"/>
          </w:rPr>
          <w:t>8</w:t>
        </w:r>
      </w:ins>
      <w:ins w:id="665" w:author="Harsh Singh" w:date="2023-04-22T23:10:00Z">
        <w:del w:id="666" w:author="asus" w:date="2023-04-22T23:45:39Z">
          <w:r>
            <w:rPr/>
            <w:delText>7</w:delText>
          </w:r>
        </w:del>
      </w:ins>
      <w:del w:id="667" w:author="Harsh Singh" w:date="2023-04-22T23:10:00Z">
        <w:r>
          <w:rPr/>
          <w:delText>8</w:delText>
        </w:r>
      </w:del>
      <w:r>
        <w:t>.</w:t>
      </w:r>
    </w:p>
    <w:p>
      <w:pPr>
        <w:pStyle w:val="18"/>
        <w:jc w:val="center"/>
        <w:rPr>
          <w:b/>
          <w:bCs/>
        </w:rPr>
      </w:pPr>
      <w:r>
        <w:rPr>
          <w:b/>
          <w:bCs/>
          <w:lang w:val="en-IN" w:eastAsia="en-IN"/>
        </w:rPr>
        <w:drawing>
          <wp:anchor distT="0" distB="0" distL="118745" distR="118745" simplePos="0" relativeHeight="251664384" behindDoc="0" locked="0" layoutInCell="1" allowOverlap="1">
            <wp:simplePos x="0" y="0"/>
            <wp:positionH relativeFrom="column">
              <wp:posOffset>0</wp:posOffset>
            </wp:positionH>
            <wp:positionV relativeFrom="paragraph">
              <wp:posOffset>173355</wp:posOffset>
            </wp:positionV>
            <wp:extent cx="5273675" cy="2560320"/>
            <wp:effectExtent l="0" t="0" r="14605" b="0"/>
            <wp:wrapTopAndBottom/>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37"/>
                    <a:stretch>
                      <a:fillRect/>
                    </a:stretch>
                  </pic:blipFill>
                  <pic:spPr>
                    <a:xfrm>
                      <a:off x="0" y="0"/>
                      <a:ext cx="5273675" cy="2560320"/>
                    </a:xfrm>
                    <a:prstGeom prst="rect">
                      <a:avLst/>
                    </a:prstGeom>
                    <a:noFill/>
                    <a:ln>
                      <a:noFill/>
                    </a:ln>
                  </pic:spPr>
                </pic:pic>
              </a:graphicData>
            </a:graphic>
          </wp:anchor>
        </w:drawing>
      </w:r>
      <w:r>
        <w:rPr>
          <w:b/>
          <w:bCs/>
        </w:rPr>
        <w:t>Figure 3.2</w:t>
      </w:r>
      <w:ins w:id="668" w:author="asus" w:date="2023-04-22T23:45:45Z">
        <w:r>
          <w:rPr>
            <w:rFonts w:hint="default"/>
            <w:b/>
            <w:bCs/>
            <w:lang w:val="en-US"/>
          </w:rPr>
          <w:t>8</w:t>
        </w:r>
      </w:ins>
      <w:ins w:id="669" w:author="Harsh Singh" w:date="2023-04-22T23:10:00Z">
        <w:del w:id="670" w:author="asus" w:date="2023-04-22T23:45:44Z">
          <w:r>
            <w:rPr>
              <w:b/>
              <w:bCs/>
            </w:rPr>
            <w:delText>7</w:delText>
          </w:r>
        </w:del>
      </w:ins>
      <w:del w:id="671" w:author="Harsh Singh" w:date="2023-04-22T23:10:00Z">
        <w:r>
          <w:rPr>
            <w:b/>
            <w:bCs/>
          </w:rPr>
          <w:delText>8</w:delText>
        </w:r>
      </w:del>
      <w:r>
        <w:rPr>
          <w:b/>
          <w:bCs/>
        </w:rPr>
        <w:t>: Background Image Change</w:t>
      </w:r>
    </w:p>
    <w:p>
      <w:pPr>
        <w:pStyle w:val="18"/>
        <w:jc w:val="both"/>
        <w:rPr>
          <w:b/>
          <w:bCs/>
        </w:rPr>
      </w:pPr>
    </w:p>
    <w:p>
      <w:pPr>
        <w:pStyle w:val="18"/>
        <w:jc w:val="both"/>
      </w:pPr>
      <w:r>
        <w:rPr>
          <w:b/>
          <w:bCs/>
        </w:rPr>
        <w:t>Step 2</w:t>
      </w:r>
      <w:ins w:id="672" w:author="asus" w:date="2023-04-22T23:38:49Z">
        <w:r>
          <w:rPr>
            <w:rFonts w:hint="default"/>
            <w:b/>
            <w:bCs/>
            <w:lang w:val="en-US"/>
          </w:rPr>
          <w:t>6</w:t>
        </w:r>
      </w:ins>
      <w:del w:id="673" w:author="asus" w:date="2023-04-22T23:38:48Z">
        <w:r>
          <w:rPr>
            <w:b/>
            <w:bCs/>
          </w:rPr>
          <w:delText>7</w:delText>
        </w:r>
      </w:del>
      <w:r>
        <w:t xml:space="preserve">: Add a Background to the image by clicking </w:t>
      </w:r>
      <w:r>
        <w:rPr>
          <w:b/>
          <w:bCs/>
        </w:rPr>
        <w:t xml:space="preserve">Image → Source Image </w:t>
      </w:r>
      <w:r>
        <w:t>and select the image of your choice</w:t>
      </w:r>
      <w:r>
        <w:rPr>
          <w:b/>
          <w:bCs/>
        </w:rPr>
        <w:t xml:space="preserve"> </w:t>
      </w:r>
      <w:r>
        <w:t>as shown in Figure 3.2</w:t>
      </w:r>
      <w:ins w:id="674" w:author="asus" w:date="2023-04-22T23:45:49Z">
        <w:r>
          <w:rPr>
            <w:rFonts w:hint="default"/>
            <w:lang w:val="en-US"/>
          </w:rPr>
          <w:t>9</w:t>
        </w:r>
      </w:ins>
      <w:ins w:id="675" w:author="Harsh Singh" w:date="2023-04-22T23:10:00Z">
        <w:del w:id="676" w:author="asus" w:date="2023-04-22T23:45:48Z">
          <w:r>
            <w:rPr/>
            <w:delText>8</w:delText>
          </w:r>
        </w:del>
      </w:ins>
      <w:del w:id="677" w:author="Harsh Singh" w:date="2023-04-22T23:10:00Z">
        <w:r>
          <w:rPr/>
          <w:delText>9</w:delText>
        </w:r>
      </w:del>
      <w:r>
        <w:t>.</w:t>
      </w:r>
    </w:p>
    <w:p>
      <w:pPr>
        <w:pStyle w:val="18"/>
        <w:jc w:val="both"/>
      </w:pPr>
    </w:p>
    <w:p>
      <w:pPr>
        <w:pStyle w:val="18"/>
        <w:jc w:val="both"/>
      </w:pPr>
    </w:p>
    <w:p>
      <w:pPr>
        <w:pStyle w:val="18"/>
        <w:jc w:val="both"/>
      </w:pPr>
    </w:p>
    <w:p>
      <w:pPr>
        <w:pStyle w:val="18"/>
        <w:jc w:val="both"/>
      </w:pPr>
    </w:p>
    <w:p>
      <w:pPr>
        <w:pStyle w:val="18"/>
        <w:jc w:val="both"/>
      </w:pPr>
    </w:p>
    <w:p>
      <w:pPr>
        <w:pStyle w:val="18"/>
        <w:jc w:val="both"/>
      </w:pPr>
    </w:p>
    <w:p>
      <w:pPr>
        <w:pStyle w:val="18"/>
        <w:jc w:val="both"/>
      </w:pPr>
    </w:p>
    <w:p>
      <w:pPr>
        <w:pStyle w:val="18"/>
        <w:jc w:val="both"/>
      </w:pPr>
    </w:p>
    <w:p>
      <w:pPr>
        <w:pStyle w:val="18"/>
        <w:jc w:val="both"/>
      </w:pPr>
    </w:p>
    <w:p>
      <w:pPr>
        <w:pStyle w:val="18"/>
        <w:jc w:val="center"/>
        <w:rPr>
          <w:b/>
          <w:bCs/>
        </w:rPr>
      </w:pPr>
      <w:r>
        <w:rPr>
          <w:lang w:val="en-IN" w:eastAsia="en-IN"/>
        </w:rPr>
        <w:drawing>
          <wp:inline distT="0" distB="0" distL="114300" distR="114300">
            <wp:extent cx="5269865" cy="2600960"/>
            <wp:effectExtent l="0" t="0" r="3175" b="508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
                    <pic:cNvPicPr>
                      <a:picLocks noChangeAspect="1"/>
                    </pic:cNvPicPr>
                  </pic:nvPicPr>
                  <pic:blipFill>
                    <a:blip r:embed="rId38"/>
                    <a:stretch>
                      <a:fillRect/>
                    </a:stretch>
                  </pic:blipFill>
                  <pic:spPr>
                    <a:xfrm>
                      <a:off x="0" y="0"/>
                      <a:ext cx="5269865" cy="2600960"/>
                    </a:xfrm>
                    <a:prstGeom prst="rect">
                      <a:avLst/>
                    </a:prstGeom>
                    <a:noFill/>
                    <a:ln>
                      <a:noFill/>
                    </a:ln>
                  </pic:spPr>
                </pic:pic>
              </a:graphicData>
            </a:graphic>
          </wp:inline>
        </w:drawing>
      </w:r>
      <w:r>
        <w:rPr>
          <w:b/>
          <w:bCs/>
        </w:rPr>
        <w:t>Figure 3.2</w:t>
      </w:r>
      <w:ins w:id="678" w:author="asus" w:date="2023-04-22T23:45:55Z">
        <w:r>
          <w:rPr>
            <w:rFonts w:hint="default"/>
            <w:b/>
            <w:bCs/>
            <w:lang w:val="en-US"/>
          </w:rPr>
          <w:t>9</w:t>
        </w:r>
      </w:ins>
      <w:ins w:id="679" w:author="Harsh Singh" w:date="2023-04-22T23:10:00Z">
        <w:del w:id="680" w:author="asus" w:date="2023-04-22T23:45:54Z">
          <w:r>
            <w:rPr>
              <w:b/>
              <w:bCs/>
            </w:rPr>
            <w:delText>8</w:delText>
          </w:r>
        </w:del>
      </w:ins>
      <w:del w:id="681" w:author="Harsh Singh" w:date="2023-04-22T23:10:00Z">
        <w:r>
          <w:rPr>
            <w:b/>
            <w:bCs/>
          </w:rPr>
          <w:delText>9</w:delText>
        </w:r>
      </w:del>
      <w:r>
        <w:rPr>
          <w:b/>
          <w:bCs/>
        </w:rPr>
        <w:t>: Changing Source Image</w:t>
      </w:r>
    </w:p>
    <w:p>
      <w:pPr>
        <w:pStyle w:val="18"/>
        <w:jc w:val="both"/>
      </w:pPr>
    </w:p>
    <w:p>
      <w:pPr>
        <w:pStyle w:val="18"/>
        <w:jc w:val="both"/>
        <w:rPr>
          <w:b/>
          <w:bCs/>
        </w:rPr>
      </w:pPr>
      <w:r>
        <w:rPr>
          <w:b/>
          <w:bCs/>
        </w:rPr>
        <w:t>Step 2</w:t>
      </w:r>
      <w:ins w:id="682" w:author="asus" w:date="2023-04-22T23:38:53Z">
        <w:r>
          <w:rPr>
            <w:rFonts w:hint="default"/>
            <w:b/>
            <w:bCs/>
            <w:lang w:val="en-US"/>
          </w:rPr>
          <w:t>7</w:t>
        </w:r>
      </w:ins>
      <w:del w:id="683" w:author="asus" w:date="2023-04-22T23:38:52Z">
        <w:r>
          <w:rPr>
            <w:b/>
            <w:bCs/>
          </w:rPr>
          <w:delText>8</w:delText>
        </w:r>
      </w:del>
      <w:r>
        <w:t>:</w:t>
      </w:r>
      <w:r>
        <w:rPr>
          <w:b/>
          <w:bCs/>
        </w:rPr>
        <w:t xml:space="preserve"> </w:t>
      </w:r>
      <w:r>
        <w:t xml:space="preserve">Right-click </w:t>
      </w:r>
      <w:r>
        <w:rPr>
          <w:b/>
          <w:bCs/>
        </w:rPr>
        <w:t xml:space="preserve">Canvas → UI → Button </w:t>
      </w:r>
      <w:r>
        <w:t>as shown in Figure 3.</w:t>
      </w:r>
      <w:ins w:id="684" w:author="asus" w:date="2023-04-22T23:46:00Z">
        <w:r>
          <w:rPr>
            <w:rFonts w:hint="default"/>
            <w:lang w:val="en-US"/>
          </w:rPr>
          <w:t>30</w:t>
        </w:r>
      </w:ins>
      <w:ins w:id="685" w:author="Harsh Singh" w:date="2023-04-22T23:11:00Z">
        <w:del w:id="686" w:author="asus" w:date="2023-04-22T23:45:59Z">
          <w:r>
            <w:rPr/>
            <w:delText>2</w:delText>
          </w:r>
        </w:del>
      </w:ins>
      <w:ins w:id="687" w:author="Harsh Singh" w:date="2023-04-22T23:11:00Z">
        <w:del w:id="688" w:author="asus" w:date="2023-04-22T23:45:58Z">
          <w:r>
            <w:rPr/>
            <w:delText>9</w:delText>
          </w:r>
        </w:del>
      </w:ins>
      <w:del w:id="689" w:author="Harsh Singh" w:date="2023-04-22T23:11:00Z">
        <w:r>
          <w:rPr/>
          <w:delText>30</w:delText>
        </w:r>
      </w:del>
      <w:r>
        <w:t>.</w:t>
      </w:r>
    </w:p>
    <w:p>
      <w:pPr>
        <w:pStyle w:val="18"/>
        <w:jc w:val="both"/>
        <w:rPr>
          <w:b/>
          <w:bCs/>
        </w:rPr>
      </w:pPr>
    </w:p>
    <w:p>
      <w:pPr>
        <w:pStyle w:val="18"/>
        <w:jc w:val="center"/>
        <w:rPr>
          <w:b/>
          <w:bCs/>
        </w:rPr>
      </w:pPr>
      <w:r>
        <w:rPr>
          <w:lang w:val="en-IN" w:eastAsia="en-IN"/>
        </w:rPr>
        <w:drawing>
          <wp:inline distT="0" distB="0" distL="114300" distR="114300">
            <wp:extent cx="5273040" cy="263652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39"/>
                    <a:stretch>
                      <a:fillRect/>
                    </a:stretch>
                  </pic:blipFill>
                  <pic:spPr>
                    <a:xfrm>
                      <a:off x="0" y="0"/>
                      <a:ext cx="5273040" cy="2636520"/>
                    </a:xfrm>
                    <a:prstGeom prst="rect">
                      <a:avLst/>
                    </a:prstGeom>
                    <a:noFill/>
                    <a:ln>
                      <a:noFill/>
                    </a:ln>
                  </pic:spPr>
                </pic:pic>
              </a:graphicData>
            </a:graphic>
          </wp:inline>
        </w:drawing>
      </w:r>
    </w:p>
    <w:p>
      <w:pPr>
        <w:pStyle w:val="18"/>
        <w:jc w:val="center"/>
        <w:rPr>
          <w:b/>
          <w:bCs/>
        </w:rPr>
      </w:pPr>
      <w:r>
        <w:rPr>
          <w:b/>
          <w:bCs/>
        </w:rPr>
        <w:t>Figure 3.</w:t>
      </w:r>
      <w:ins w:id="690" w:author="asus" w:date="2023-04-22T23:46:05Z">
        <w:r>
          <w:rPr>
            <w:rFonts w:hint="default"/>
            <w:b/>
            <w:bCs/>
            <w:lang w:val="en-US"/>
          </w:rPr>
          <w:t>30</w:t>
        </w:r>
      </w:ins>
      <w:ins w:id="691" w:author="Harsh Singh" w:date="2023-04-22T23:11:00Z">
        <w:del w:id="692" w:author="asus" w:date="2023-04-22T23:46:04Z">
          <w:r>
            <w:rPr>
              <w:b/>
              <w:bCs/>
            </w:rPr>
            <w:delText>29</w:delText>
          </w:r>
        </w:del>
      </w:ins>
      <w:del w:id="693" w:author="Harsh Singh" w:date="2023-04-22T23:11:00Z">
        <w:r>
          <w:rPr>
            <w:b/>
            <w:bCs/>
          </w:rPr>
          <w:delText>30</w:delText>
        </w:r>
      </w:del>
      <w:r>
        <w:rPr>
          <w:b/>
          <w:bCs/>
        </w:rPr>
        <w:t>: Adding Button</w:t>
      </w:r>
    </w:p>
    <w:p>
      <w:pPr>
        <w:pStyle w:val="18"/>
        <w:jc w:val="both"/>
      </w:pPr>
    </w:p>
    <w:p>
      <w:pPr>
        <w:pStyle w:val="18"/>
        <w:jc w:val="both"/>
      </w:pPr>
      <w:r>
        <w:rPr>
          <w:b/>
          <w:bCs/>
        </w:rPr>
        <w:t>Step 2</w:t>
      </w:r>
      <w:ins w:id="694" w:author="asus" w:date="2023-04-22T23:38:56Z">
        <w:r>
          <w:rPr>
            <w:rFonts w:hint="default"/>
            <w:b/>
            <w:bCs/>
            <w:lang w:val="en-US"/>
          </w:rPr>
          <w:t>8</w:t>
        </w:r>
      </w:ins>
      <w:del w:id="695" w:author="asus" w:date="2023-04-22T23:38:56Z">
        <w:r>
          <w:rPr>
            <w:b/>
            <w:bCs/>
          </w:rPr>
          <w:delText>9</w:delText>
        </w:r>
      </w:del>
      <w:r>
        <w:t xml:space="preserve">: Change the </w:t>
      </w:r>
      <w:r>
        <w:rPr>
          <w:b/>
          <w:bCs/>
        </w:rPr>
        <w:t>Button Size</w:t>
      </w:r>
      <w:r>
        <w:t xml:space="preserve"> as shown in Figure 3.3</w:t>
      </w:r>
      <w:ins w:id="696" w:author="asus" w:date="2023-04-22T23:46:09Z">
        <w:r>
          <w:rPr>
            <w:rFonts w:hint="default"/>
            <w:lang w:val="en-US"/>
          </w:rPr>
          <w:t>1</w:t>
        </w:r>
      </w:ins>
      <w:ins w:id="697" w:author="Harsh Singh" w:date="2023-04-22T23:11:00Z">
        <w:del w:id="698" w:author="asus" w:date="2023-04-22T23:46:08Z">
          <w:r>
            <w:rPr/>
            <w:delText>0</w:delText>
          </w:r>
        </w:del>
      </w:ins>
      <w:del w:id="699" w:author="Harsh Singh" w:date="2023-04-22T23:11:00Z">
        <w:r>
          <w:rPr/>
          <w:delText>1</w:delText>
        </w:r>
      </w:del>
      <w:r>
        <w:t>.</w:t>
      </w:r>
    </w:p>
    <w:p>
      <w:pPr>
        <w:pStyle w:val="18"/>
        <w:jc w:val="center"/>
      </w:pPr>
      <w:r>
        <w:rPr>
          <w:lang w:val="en-IN" w:eastAsia="en-IN"/>
        </w:rPr>
        <w:drawing>
          <wp:inline distT="0" distB="0" distL="114300" distR="114300">
            <wp:extent cx="5263515" cy="2511425"/>
            <wp:effectExtent l="0" t="0" r="9525" b="3175"/>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
                    <pic:cNvPicPr>
                      <a:picLocks noChangeAspect="1"/>
                    </pic:cNvPicPr>
                  </pic:nvPicPr>
                  <pic:blipFill>
                    <a:blip r:embed="rId40"/>
                    <a:stretch>
                      <a:fillRect/>
                    </a:stretch>
                  </pic:blipFill>
                  <pic:spPr>
                    <a:xfrm>
                      <a:off x="0" y="0"/>
                      <a:ext cx="5263515" cy="2511425"/>
                    </a:xfrm>
                    <a:prstGeom prst="rect">
                      <a:avLst/>
                    </a:prstGeom>
                    <a:noFill/>
                    <a:ln>
                      <a:noFill/>
                    </a:ln>
                  </pic:spPr>
                </pic:pic>
              </a:graphicData>
            </a:graphic>
          </wp:inline>
        </w:drawing>
      </w:r>
    </w:p>
    <w:p>
      <w:pPr>
        <w:pStyle w:val="18"/>
        <w:jc w:val="center"/>
        <w:rPr>
          <w:b/>
          <w:bCs/>
        </w:rPr>
      </w:pPr>
      <w:r>
        <w:rPr>
          <w:b/>
          <w:bCs/>
        </w:rPr>
        <w:t>Figure 3.3</w:t>
      </w:r>
      <w:ins w:id="700" w:author="asus" w:date="2023-04-22T23:46:13Z">
        <w:r>
          <w:rPr>
            <w:rFonts w:hint="default"/>
            <w:b/>
            <w:bCs/>
            <w:lang w:val="en-US"/>
          </w:rPr>
          <w:t>1</w:t>
        </w:r>
      </w:ins>
      <w:ins w:id="701" w:author="Harsh Singh" w:date="2023-04-22T23:11:00Z">
        <w:del w:id="702" w:author="asus" w:date="2023-04-22T23:46:12Z">
          <w:r>
            <w:rPr>
              <w:b/>
              <w:bCs/>
            </w:rPr>
            <w:delText>0</w:delText>
          </w:r>
        </w:del>
      </w:ins>
      <w:del w:id="703" w:author="Harsh Singh" w:date="2023-04-22T23:11:00Z">
        <w:r>
          <w:rPr>
            <w:b/>
            <w:bCs/>
          </w:rPr>
          <w:delText>1</w:delText>
        </w:r>
      </w:del>
      <w:r>
        <w:rPr>
          <w:b/>
          <w:bCs/>
        </w:rPr>
        <w:t>: Button Added and Size Changed</w:t>
      </w:r>
    </w:p>
    <w:p>
      <w:pPr>
        <w:pStyle w:val="18"/>
        <w:jc w:val="both"/>
      </w:pPr>
    </w:p>
    <w:p>
      <w:pPr>
        <w:pStyle w:val="18"/>
        <w:jc w:val="both"/>
        <w:rPr>
          <w:ins w:id="704" w:author="Harsh Singh" w:date="2023-04-22T23:17:00Z"/>
        </w:rPr>
      </w:pPr>
      <w:r>
        <w:rPr>
          <w:b/>
          <w:bCs/>
        </w:rPr>
        <w:t xml:space="preserve">Step </w:t>
      </w:r>
      <w:ins w:id="705" w:author="asus" w:date="2023-04-22T23:39:03Z">
        <w:r>
          <w:rPr>
            <w:rFonts w:hint="default"/>
            <w:b/>
            <w:bCs/>
            <w:lang w:val="en-US"/>
          </w:rPr>
          <w:t>2</w:t>
        </w:r>
      </w:ins>
      <w:ins w:id="706" w:author="asus" w:date="2023-04-22T23:39:04Z">
        <w:r>
          <w:rPr>
            <w:rFonts w:hint="default"/>
            <w:b/>
            <w:bCs/>
            <w:lang w:val="en-US"/>
          </w:rPr>
          <w:t>9</w:t>
        </w:r>
      </w:ins>
      <w:del w:id="707" w:author="asus" w:date="2023-04-22T23:39:03Z">
        <w:r>
          <w:rPr>
            <w:b/>
            <w:bCs/>
          </w:rPr>
          <w:delText>3</w:delText>
        </w:r>
      </w:del>
      <w:del w:id="708" w:author="asus" w:date="2023-04-22T23:39:00Z">
        <w:r>
          <w:rPr>
            <w:b/>
            <w:bCs/>
          </w:rPr>
          <w:delText>0</w:delText>
        </w:r>
      </w:del>
      <w:r>
        <w:t>:</w:t>
      </w:r>
      <w:r>
        <w:rPr>
          <w:b/>
          <w:bCs/>
        </w:rPr>
        <w:t xml:space="preserve"> </w:t>
      </w:r>
      <w:r>
        <w:t xml:space="preserve">Go to </w:t>
      </w:r>
      <w:r>
        <w:rPr>
          <w:b/>
          <w:bCs/>
        </w:rPr>
        <w:t>Canvas → and Add LaserPointer</w:t>
      </w:r>
      <w:r>
        <w:t xml:space="preserve"> GameObject to the </w:t>
      </w:r>
      <w:r>
        <w:rPr>
          <w:b/>
          <w:bCs/>
        </w:rPr>
        <w:t>OVR RayCaster</w:t>
      </w:r>
      <w:r>
        <w:t xml:space="preserve"> Component in</w:t>
      </w:r>
      <w:r>
        <w:rPr>
          <w:b/>
          <w:bCs/>
        </w:rPr>
        <w:t xml:space="preserve"> Edit Panel of Canvas</w:t>
      </w:r>
      <w:ins w:id="709" w:author="asus" w:date="2023-04-22T19:25:00Z">
        <w:r>
          <w:rPr>
            <w:b/>
            <w:bCs/>
          </w:rPr>
          <w:t xml:space="preserve"> </w:t>
        </w:r>
      </w:ins>
      <w:ins w:id="710" w:author="asus" w:date="2023-04-22T19:25:00Z">
        <w:r>
          <w:rPr>
            <w:b w:val="0"/>
            <w:bCs w:val="0"/>
            <w:rPrChange w:id="711" w:author="asus" w:date="2023-04-22T19:25:00Z">
              <w:rPr>
                <w:b/>
                <w:bCs/>
              </w:rPr>
            </w:rPrChange>
          </w:rPr>
          <w:t>Figure 3.3</w:t>
        </w:r>
      </w:ins>
      <w:ins w:id="712" w:author="asus" w:date="2023-04-22T23:46:21Z">
        <w:r>
          <w:rPr>
            <w:rFonts w:hint="default"/>
            <w:b w:val="0"/>
            <w:bCs w:val="0"/>
            <w:lang w:val="en-US"/>
          </w:rPr>
          <w:t>2</w:t>
        </w:r>
      </w:ins>
      <w:ins w:id="713" w:author="Harsh Singh" w:date="2023-04-22T23:17:00Z">
        <w:r>
          <w:rPr/>
          <w:t xml:space="preserve">, Drag Laserpointer to </w:t>
        </w:r>
      </w:ins>
      <w:ins w:id="714" w:author="Harsh Singh" w:date="2023-04-22T23:17:00Z">
        <w:r>
          <w:rPr>
            <w:b/>
            <w:bCs/>
          </w:rPr>
          <w:t xml:space="preserve">Canvas → OVR RayPointer </w:t>
        </w:r>
      </w:ins>
      <w:ins w:id="715" w:author="Harsh Singh" w:date="2023-04-22T23:17:00Z">
        <w:r>
          <w:rPr/>
          <w:t xml:space="preserve">as shown </w:t>
        </w:r>
      </w:ins>
    </w:p>
    <w:p>
      <w:pPr>
        <w:pStyle w:val="18"/>
        <w:jc w:val="both"/>
        <w:rPr>
          <w:b w:val="0"/>
          <w:bCs w:val="0"/>
          <w:rPrChange w:id="716" w:author="Harsh Singh" w:date="2023-04-22T23:17:00Z">
            <w:rPr>
              <w:b/>
              <w:bCs/>
            </w:rPr>
          </w:rPrChange>
        </w:rPr>
      </w:pPr>
      <w:ins w:id="717" w:author="Harsh Singh" w:date="2023-04-22T23:17:00Z">
        <w:r>
          <w:rPr/>
          <w:t>in Fig 3.3</w:t>
        </w:r>
      </w:ins>
      <w:ins w:id="718" w:author="asus" w:date="2023-04-22T23:46:28Z">
        <w:r>
          <w:rPr>
            <w:rFonts w:hint="default"/>
            <w:lang w:val="en-US"/>
          </w:rPr>
          <w:t>3</w:t>
        </w:r>
      </w:ins>
      <w:ins w:id="719" w:author="Harsh Singh" w:date="2023-04-22T23:17:00Z">
        <w:del w:id="720" w:author="asus" w:date="2023-04-22T23:46:25Z">
          <w:r>
            <w:rPr/>
            <w:delText>1</w:delText>
          </w:r>
        </w:del>
      </w:ins>
      <w:r>
        <w:t>.</w:t>
      </w:r>
    </w:p>
    <w:p>
      <w:pPr>
        <w:pStyle w:val="18"/>
        <w:jc w:val="both"/>
        <w:rPr>
          <w:del w:id="721" w:author="asus" w:date="2023-04-22T19:25:00Z"/>
          <w:b w:val="0"/>
          <w:bCs w:val="0"/>
          <w:rPrChange w:id="722" w:author="asus" w:date="2023-04-22T19:23:00Z">
            <w:rPr>
              <w:del w:id="723" w:author="asus" w:date="2023-04-22T19:25:00Z"/>
              <w:b/>
              <w:bCs/>
            </w:rPr>
          </w:rPrChange>
        </w:rPr>
      </w:pPr>
      <w:del w:id="724" w:author="asus" w:date="2023-04-22T19:25:00Z">
        <w:commentRangeStart w:id="43"/>
        <w:commentRangeStart w:id="44"/>
        <w:r>
          <w:rPr>
            <w:b/>
            <w:bCs/>
          </w:rPr>
          <w:delText>Fig 3.30 : Laser Pointer to Pointer</w:delText>
        </w:r>
        <w:commentRangeEnd w:id="43"/>
      </w:del>
      <w:del w:id="725" w:author="asus" w:date="2023-04-22T19:25:00Z">
        <w:r>
          <w:rPr>
            <w:rStyle w:val="8"/>
            <w:rFonts w:asciiTheme="minorHAnsi" w:hAnsiTheme="minorHAnsi" w:cstheme="minorBidi"/>
          </w:rPr>
          <w:commentReference w:id="43"/>
        </w:r>
        <w:commentRangeEnd w:id="44"/>
      </w:del>
      <w:r>
        <w:commentReference w:id="44"/>
      </w:r>
    </w:p>
    <w:p>
      <w:pPr>
        <w:pStyle w:val="18"/>
        <w:jc w:val="both"/>
        <w:rPr>
          <w:del w:id="726" w:author="Shilpa" w:date="2023-04-16T16:47:00Z"/>
          <w:b/>
          <w:bCs/>
        </w:rPr>
      </w:pPr>
    </w:p>
    <w:p>
      <w:pPr>
        <w:pStyle w:val="18"/>
        <w:jc w:val="both"/>
        <w:rPr>
          <w:del w:id="727" w:author="Shilpa" w:date="2023-04-16T16:47:00Z"/>
          <w:b/>
          <w:bCs/>
        </w:rPr>
      </w:pPr>
    </w:p>
    <w:p>
      <w:pPr>
        <w:pStyle w:val="18"/>
        <w:jc w:val="both"/>
        <w:rPr>
          <w:ins w:id="728" w:author="Shilpa" w:date="2023-04-16T16:47:00Z"/>
          <w:b/>
          <w:bCs/>
        </w:rPr>
      </w:pPr>
    </w:p>
    <w:p>
      <w:pPr>
        <w:pStyle w:val="18"/>
        <w:jc w:val="both"/>
        <w:rPr>
          <w:ins w:id="729" w:author="Harsh Singh" w:date="2023-04-22T23:12:00Z"/>
          <w:b/>
          <w:bCs/>
        </w:rPr>
      </w:pPr>
      <w:del w:id="730" w:author="Harsh Singh" w:date="2023-04-22T23:11:00Z">
        <w:commentRangeStart w:id="45"/>
        <w:commentRangeStart w:id="46"/>
        <w:r>
          <w:rPr/>
          <w:commentReference w:id="45"/>
        </w:r>
        <w:commentRangeEnd w:id="45"/>
        <w:commentRangeEnd w:id="46"/>
      </w:del>
      <w:del w:id="731" w:author="Harsh Singh" w:date="2023-04-22T23:11:00Z">
        <w:r>
          <w:rPr/>
          <w:commentReference w:id="46"/>
        </w:r>
      </w:del>
    </w:p>
    <w:p>
      <w:pPr>
        <w:pStyle w:val="18"/>
        <w:jc w:val="both"/>
        <w:rPr>
          <w:ins w:id="732" w:author="Harsh Singh" w:date="2023-04-22T23:12:00Z"/>
          <w:b/>
          <w:bCs/>
        </w:rPr>
      </w:pPr>
    </w:p>
    <w:p>
      <w:pPr>
        <w:pStyle w:val="18"/>
        <w:jc w:val="both"/>
        <w:rPr>
          <w:ins w:id="733" w:author="Harsh Singh" w:date="2023-04-22T23:12:00Z"/>
          <w:b/>
          <w:bCs/>
        </w:rPr>
      </w:pPr>
    </w:p>
    <w:p>
      <w:pPr>
        <w:pStyle w:val="18"/>
        <w:jc w:val="both"/>
        <w:rPr>
          <w:ins w:id="734" w:author="Harsh Singh" w:date="2023-04-22T23:12:00Z"/>
          <w:b/>
          <w:bCs/>
        </w:rPr>
      </w:pPr>
    </w:p>
    <w:p>
      <w:pPr>
        <w:pStyle w:val="18"/>
        <w:jc w:val="both"/>
        <w:rPr>
          <w:ins w:id="735" w:author="Harsh Singh" w:date="2023-04-22T23:12:00Z"/>
          <w:b/>
          <w:bCs/>
        </w:rPr>
      </w:pPr>
    </w:p>
    <w:p>
      <w:pPr>
        <w:pStyle w:val="18"/>
        <w:jc w:val="both"/>
        <w:rPr>
          <w:ins w:id="736" w:author="Harsh Singh" w:date="2023-04-22T23:12:00Z"/>
          <w:b/>
          <w:bCs/>
        </w:rPr>
      </w:pPr>
      <w:r>
        <w:rPr>
          <w:b/>
          <w:bCs/>
          <w:lang w:val="en-IN" w:eastAsia="en-IN"/>
        </w:rPr>
        <w:drawing>
          <wp:inline distT="0" distB="0" distL="0" distR="0">
            <wp:extent cx="5273040" cy="2615565"/>
            <wp:effectExtent l="0" t="0" r="381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3040" cy="2615565"/>
                    </a:xfrm>
                    <a:prstGeom prst="rect">
                      <a:avLst/>
                    </a:prstGeom>
                    <a:noFill/>
                    <a:ln>
                      <a:noFill/>
                    </a:ln>
                  </pic:spPr>
                </pic:pic>
              </a:graphicData>
            </a:graphic>
          </wp:inline>
        </w:drawing>
      </w:r>
    </w:p>
    <w:p>
      <w:pPr>
        <w:pStyle w:val="18"/>
        <w:jc w:val="center"/>
        <w:rPr>
          <w:ins w:id="737" w:author="Harsh Singh" w:date="2023-04-22T23:12:00Z"/>
          <w:b/>
          <w:bCs/>
        </w:rPr>
      </w:pPr>
      <w:ins w:id="738" w:author="Harsh Singh" w:date="2023-04-22T23:12:00Z">
        <w:commentRangeStart w:id="47"/>
        <w:commentRangeStart w:id="48"/>
        <w:r>
          <w:rPr/>
          <w:commentReference w:id="47"/>
        </w:r>
        <w:commentRangeEnd w:id="47"/>
        <w:commentRangeEnd w:id="48"/>
      </w:ins>
      <w:ins w:id="739" w:author="Harsh Singh" w:date="2023-04-22T23:12:00Z">
        <w:r>
          <w:rPr/>
          <w:commentReference w:id="48"/>
        </w:r>
      </w:ins>
      <w:ins w:id="740" w:author="Harsh Singh" w:date="2023-04-22T23:12:00Z">
        <w:r>
          <w:rPr>
            <w:b/>
            <w:bCs/>
          </w:rPr>
          <w:t>Figure 3.3</w:t>
        </w:r>
      </w:ins>
      <w:ins w:id="741" w:author="asus" w:date="2023-04-22T23:46:33Z">
        <w:r>
          <w:rPr>
            <w:rFonts w:hint="default"/>
            <w:b/>
            <w:bCs/>
            <w:lang w:val="en-US"/>
          </w:rPr>
          <w:t>2</w:t>
        </w:r>
      </w:ins>
      <w:ins w:id="742" w:author="Harsh Singh" w:date="2023-04-22T23:12:00Z">
        <w:del w:id="743" w:author="asus" w:date="2023-04-22T23:46:33Z">
          <w:r>
            <w:rPr>
              <w:b/>
              <w:bCs/>
            </w:rPr>
            <w:delText>1</w:delText>
          </w:r>
        </w:del>
      </w:ins>
      <w:ins w:id="744" w:author="Harsh Singh" w:date="2023-04-22T23:12:00Z">
        <w:r>
          <w:rPr>
            <w:b/>
            <w:bCs/>
          </w:rPr>
          <w:t xml:space="preserve"> : Laser Pointer to Pointer Settings</w:t>
        </w:r>
      </w:ins>
    </w:p>
    <w:p>
      <w:pPr>
        <w:pStyle w:val="18"/>
        <w:jc w:val="both"/>
        <w:rPr>
          <w:ins w:id="745" w:author="Harsh Singh" w:date="2023-04-22T23:12:00Z"/>
          <w:b/>
          <w:bCs/>
        </w:rPr>
      </w:pPr>
    </w:p>
    <w:p>
      <w:pPr>
        <w:pStyle w:val="18"/>
        <w:jc w:val="both"/>
        <w:rPr>
          <w:ins w:id="746" w:author="Harsh Singh" w:date="2023-04-22T23:12:00Z"/>
          <w:b/>
          <w:bCs/>
        </w:rPr>
      </w:pPr>
    </w:p>
    <w:p>
      <w:pPr>
        <w:pStyle w:val="18"/>
        <w:jc w:val="both"/>
        <w:rPr>
          <w:ins w:id="747" w:author="Harsh Singh" w:date="2023-04-22T23:12:00Z"/>
          <w:b/>
          <w:bCs/>
        </w:rPr>
      </w:pPr>
    </w:p>
    <w:p>
      <w:pPr>
        <w:pStyle w:val="18"/>
        <w:jc w:val="center"/>
        <w:rPr>
          <w:ins w:id="749" w:author="Shilpa" w:date="2023-04-16T16:47:00Z"/>
          <w:del w:id="750" w:author="Harsh Singh" w:date="2023-04-22T23:11:00Z"/>
          <w:b/>
          <w:bCs/>
        </w:rPr>
        <w:pPrChange w:id="748" w:author="asus" w:date="2023-04-22T19:23:00Z">
          <w:pPr>
            <w:pStyle w:val="18"/>
            <w:jc w:val="both"/>
          </w:pPr>
        </w:pPrChange>
      </w:pPr>
      <w:ins w:id="751" w:author="asus" w:date="2023-04-22T19:22:00Z">
        <w:del w:id="752" w:author="Harsh Singh" w:date="2023-04-22T23:11:00Z">
          <w:r>
            <w:rPr>
              <w:b/>
              <w:bCs/>
              <w:rPrChange w:id="753" w:author="asus" w:date="2023-04-22T19:24:00Z">
                <w:rPr/>
              </w:rPrChange>
            </w:rPr>
            <w:delText>Figure 3.3</w:delText>
          </w:r>
        </w:del>
      </w:ins>
      <w:ins w:id="754" w:author="asus" w:date="2023-04-22T19:25:00Z">
        <w:del w:id="755" w:author="Harsh Singh" w:date="2023-04-22T23:11:00Z">
          <w:r>
            <w:rPr>
              <w:b/>
              <w:bCs/>
            </w:rPr>
            <w:delText>2</w:delText>
          </w:r>
        </w:del>
      </w:ins>
      <w:ins w:id="756" w:author="asus" w:date="2023-04-22T19:22:00Z">
        <w:del w:id="757" w:author="Harsh Singh" w:date="2023-04-22T23:11:00Z">
          <w:r>
            <w:rPr>
              <w:b/>
              <w:bCs/>
              <w:rPrChange w:id="758" w:author="asus" w:date="2023-04-22T19:24:00Z">
                <w:rPr/>
              </w:rPrChange>
            </w:rPr>
            <w:delText xml:space="preserve"> : Laser Pointer to Pointer Settings</w:delText>
          </w:r>
        </w:del>
      </w:ins>
    </w:p>
    <w:p>
      <w:pPr>
        <w:pStyle w:val="18"/>
        <w:jc w:val="both"/>
      </w:pPr>
      <w:del w:id="759" w:author="Harsh Singh" w:date="2023-04-22T23:17:00Z">
        <w:r>
          <w:rPr>
            <w:b/>
            <w:bCs/>
          </w:rPr>
          <w:delText>Step 31</w:delText>
        </w:r>
      </w:del>
      <w:del w:id="760" w:author="Harsh Singh" w:date="2023-04-22T23:17:00Z">
        <w:r>
          <w:rPr/>
          <w:delText>:</w:delText>
        </w:r>
      </w:del>
      <w:r>
        <w:t xml:space="preserve"> </w:t>
      </w:r>
      <w:del w:id="761" w:author="Harsh Singh" w:date="2023-04-22T23:17:00Z">
        <w:r>
          <w:rPr/>
          <w:delText xml:space="preserve">Drag Laserpointer to </w:delText>
        </w:r>
      </w:del>
      <w:del w:id="762" w:author="Harsh Singh" w:date="2023-04-22T23:17:00Z">
        <w:r>
          <w:rPr>
            <w:b/>
            <w:bCs/>
          </w:rPr>
          <w:delText xml:space="preserve">Canvas → OVR RayPointer </w:delText>
        </w:r>
      </w:del>
      <w:del w:id="763" w:author="Harsh Singh" w:date="2023-04-22T23:17:00Z">
        <w:r>
          <w:rPr/>
          <w:delText xml:space="preserve">as shown in </w:delText>
        </w:r>
      </w:del>
      <w:del w:id="764" w:author="Harsh Singh" w:date="2023-04-22T23:17:00Z">
        <w:r>
          <w:rPr>
            <w:b w:val="0"/>
            <w:bCs w:val="0"/>
            <w:rPrChange w:id="765" w:author="asus" w:date="2023-04-22T19:25:00Z">
              <w:rPr>
                <w:b/>
                <w:bCs/>
              </w:rPr>
            </w:rPrChange>
          </w:rPr>
          <w:delText>Fig 3.</w:delText>
        </w:r>
      </w:del>
      <w:del w:id="766" w:author="Harsh Singh" w:date="2023-04-22T23:17:00Z">
        <w:commentRangeStart w:id="49"/>
        <w:r>
          <w:rPr>
            <w:b w:val="0"/>
            <w:bCs w:val="0"/>
            <w:rPrChange w:id="767" w:author="asus" w:date="2023-04-22T19:25:00Z">
              <w:rPr>
                <w:b/>
                <w:bCs/>
              </w:rPr>
            </w:rPrChange>
          </w:rPr>
          <w:delText>30</w:delText>
        </w:r>
        <w:commentRangeEnd w:id="49"/>
      </w:del>
      <w:del w:id="768" w:author="Harsh Singh" w:date="2023-04-22T23:17:00Z">
        <w:r>
          <w:rPr>
            <w:rStyle w:val="8"/>
            <w:rFonts w:asciiTheme="minorHAnsi" w:hAnsiTheme="minorHAnsi" w:cstheme="minorBidi"/>
          </w:rPr>
          <w:commentReference w:id="49"/>
        </w:r>
      </w:del>
      <w:del w:id="769" w:author="Harsh Singh" w:date="2023-04-22T23:17:00Z">
        <w:r>
          <w:rPr>
            <w:b w:val="0"/>
            <w:bCs w:val="0"/>
            <w:rPrChange w:id="770" w:author="asus" w:date="2023-04-22T19:25:00Z">
              <w:rPr>
                <w:b/>
                <w:bCs/>
              </w:rPr>
            </w:rPrChange>
          </w:rPr>
          <w:delText>.</w:delText>
        </w:r>
      </w:del>
      <w:ins w:id="771" w:author="asus" w:date="2023-04-22T19:26:00Z">
        <w:del w:id="772" w:author="Harsh Singh" w:date="2023-04-22T23:17:00Z">
          <w:r>
            <w:rPr/>
            <w:delText>1</w:delText>
          </w:r>
        </w:del>
      </w:ins>
    </w:p>
    <w:p>
      <w:pPr>
        <w:pStyle w:val="18"/>
        <w:jc w:val="both"/>
      </w:pPr>
    </w:p>
    <w:p>
      <w:pPr>
        <w:pStyle w:val="18"/>
        <w:jc w:val="both"/>
        <w:rPr>
          <w:ins w:id="773" w:author="asus" w:date="2023-04-22T19:50:00Z"/>
        </w:rPr>
      </w:pPr>
      <w:r>
        <w:rPr>
          <w:b/>
          <w:bCs/>
        </w:rPr>
        <w:t>Step 3</w:t>
      </w:r>
      <w:ins w:id="774" w:author="asus" w:date="2023-04-22T23:39:08Z">
        <w:r>
          <w:rPr>
            <w:rFonts w:hint="default"/>
            <w:b/>
            <w:bCs/>
            <w:lang w:val="en-US"/>
          </w:rPr>
          <w:t>0</w:t>
        </w:r>
      </w:ins>
      <w:ins w:id="775" w:author="Harsh Singh" w:date="2023-04-22T23:17:00Z">
        <w:del w:id="776" w:author="asus" w:date="2023-04-22T23:39:07Z">
          <w:r>
            <w:rPr>
              <w:b/>
              <w:bCs/>
            </w:rPr>
            <w:delText>1</w:delText>
          </w:r>
        </w:del>
      </w:ins>
      <w:del w:id="777" w:author="Harsh Singh" w:date="2023-04-22T23:17:00Z">
        <w:r>
          <w:rPr>
            <w:b/>
            <w:bCs/>
          </w:rPr>
          <w:delText>2</w:delText>
        </w:r>
      </w:del>
      <w:r>
        <w:t>: The scene is ready to test</w:t>
      </w:r>
      <w:r>
        <w:rPr>
          <w:rStyle w:val="27"/>
          <w:rPrChange w:id="778" w:author="asus" w:date="2023-04-22T19:51:00Z">
            <w:rPr/>
          </w:rPrChange>
        </w:rPr>
        <w:t xml:space="preserve"> </w:t>
      </w:r>
      <w:commentRangeStart w:id="50"/>
      <w:commentRangeStart w:id="51"/>
      <w:r>
        <w:rPr>
          <w:rStyle w:val="27"/>
          <w:rPrChange w:id="779" w:author="asus" w:date="2023-04-22T19:51:00Z">
            <w:rPr/>
          </w:rPrChange>
        </w:rPr>
        <w:t>now</w:t>
      </w:r>
      <w:commentRangeEnd w:id="50"/>
      <w:r>
        <w:rPr>
          <w:rStyle w:val="27"/>
          <w:rFonts w:asciiTheme="minorHAnsi" w:hAnsiTheme="minorHAnsi" w:cstheme="minorBidi"/>
          <w:rPrChange w:id="780" w:author="asus" w:date="2023-04-22T19:51:00Z">
            <w:rPr>
              <w:rStyle w:val="8"/>
              <w:rFonts w:asciiTheme="minorHAnsi" w:hAnsiTheme="minorHAnsi" w:cstheme="minorBidi"/>
            </w:rPr>
          </w:rPrChange>
        </w:rPr>
        <w:commentReference w:id="50"/>
      </w:r>
      <w:commentRangeEnd w:id="51"/>
      <w:r>
        <w:rPr>
          <w:rStyle w:val="8"/>
          <w:rFonts w:asciiTheme="minorHAnsi" w:hAnsiTheme="minorHAnsi" w:cstheme="minorBidi"/>
        </w:rPr>
        <w:commentReference w:id="51"/>
      </w:r>
      <w:ins w:id="781" w:author="asus" w:date="2023-04-22T19:51:00Z">
        <w:r>
          <w:rPr>
            <w:rStyle w:val="27"/>
          </w:rPr>
          <w:t xml:space="preserve"> Figure </w:t>
        </w:r>
      </w:ins>
      <w:ins w:id="782" w:author="asus" w:date="2023-04-22T19:51:00Z">
        <w:r>
          <w:rPr>
            <w:rStyle w:val="27"/>
            <w:rFonts w:asciiTheme="minorHAnsi" w:hAnsiTheme="minorHAnsi" w:cstheme="minorBidi"/>
            <w:rPrChange w:id="783" w:author="asus" w:date="2023-04-22T19:51:00Z">
              <w:rPr>
                <w:rStyle w:val="8"/>
                <w:rFonts w:asciiTheme="minorHAnsi" w:hAnsiTheme="minorHAnsi" w:cstheme="minorBidi"/>
              </w:rPr>
            </w:rPrChange>
          </w:rPr>
          <w:t>3.3</w:t>
        </w:r>
      </w:ins>
      <w:ins w:id="784" w:author="asus" w:date="2023-04-22T23:46:37Z">
        <w:r>
          <w:rPr>
            <w:rStyle w:val="27"/>
            <w:rFonts w:hint="default" w:asciiTheme="minorHAnsi" w:hAnsiTheme="minorHAnsi" w:cstheme="minorBidi"/>
            <w:lang w:val="en-US"/>
          </w:rPr>
          <w:t>3</w:t>
        </w:r>
      </w:ins>
      <w:r>
        <w:rPr>
          <w:rStyle w:val="27"/>
          <w:rPrChange w:id="785" w:author="asus" w:date="2023-04-22T19:51:00Z">
            <w:rPr/>
          </w:rPrChange>
        </w:rPr>
        <w:t>.</w:t>
      </w:r>
    </w:p>
    <w:p>
      <w:pPr>
        <w:pStyle w:val="18"/>
        <w:jc w:val="both"/>
        <w:rPr>
          <w:ins w:id="786" w:author="asus" w:date="2023-04-22T19:50:00Z"/>
        </w:rPr>
      </w:pPr>
    </w:p>
    <w:p>
      <w:pPr>
        <w:pStyle w:val="18"/>
        <w:jc w:val="both"/>
      </w:pPr>
      <w:ins w:id="787" w:author="asus" w:date="2023-04-22T19:50:00Z">
        <w:r>
          <w:rPr>
            <w:lang w:val="en-IN" w:eastAsia="en-IN"/>
          </w:rPr>
          <w:drawing>
            <wp:inline distT="0" distB="0" distL="114300" distR="114300">
              <wp:extent cx="5273675" cy="2047875"/>
              <wp:effectExtent l="0" t="0" r="1460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2"/>
                      <a:stretch>
                        <a:fillRect/>
                      </a:stretch>
                    </pic:blipFill>
                    <pic:spPr>
                      <a:xfrm>
                        <a:off x="0" y="0"/>
                        <a:ext cx="5273675" cy="2047875"/>
                      </a:xfrm>
                      <a:prstGeom prst="rect">
                        <a:avLst/>
                      </a:prstGeom>
                      <a:noFill/>
                      <a:ln>
                        <a:noFill/>
                      </a:ln>
                    </pic:spPr>
                  </pic:pic>
                </a:graphicData>
              </a:graphic>
            </wp:inline>
          </w:drawing>
        </w:r>
      </w:ins>
    </w:p>
    <w:p>
      <w:pPr>
        <w:pStyle w:val="18"/>
        <w:jc w:val="center"/>
        <w:rPr>
          <w:ins w:id="790" w:author="asus" w:date="2023-04-22T19:51:00Z"/>
          <w:b/>
          <w:bCs/>
        </w:rPr>
        <w:pPrChange w:id="789" w:author="asus" w:date="2023-04-22T19:50:00Z">
          <w:pPr>
            <w:pStyle w:val="18"/>
            <w:jc w:val="both"/>
          </w:pPr>
        </w:pPrChange>
      </w:pPr>
      <w:ins w:id="791" w:author="asus" w:date="2023-04-22T19:51:00Z">
        <w:r>
          <w:rPr>
            <w:b/>
            <w:bCs/>
          </w:rPr>
          <w:t>Figure 3.3</w:t>
        </w:r>
      </w:ins>
      <w:ins w:id="792" w:author="asus" w:date="2023-04-22T23:46:48Z">
        <w:r>
          <w:rPr>
            <w:rFonts w:hint="default"/>
            <w:b/>
            <w:bCs/>
            <w:lang w:val="en-US"/>
          </w:rPr>
          <w:t>3</w:t>
        </w:r>
      </w:ins>
      <w:ins w:id="793" w:author="asus" w:date="2023-04-22T19:51:00Z">
        <w:r>
          <w:rPr>
            <w:b/>
            <w:bCs/>
          </w:rPr>
          <w:t xml:space="preserve"> : </w:t>
        </w:r>
      </w:ins>
      <w:ins w:id="794" w:author="asus" w:date="2023-04-22T19:50:00Z">
        <w:r>
          <w:rPr>
            <w:b/>
            <w:bCs/>
            <w:rPrChange w:id="795" w:author="asus" w:date="2023-04-22T19:50:00Z">
              <w:rPr/>
            </w:rPrChange>
          </w:rPr>
          <w:t>Final Output</w:t>
        </w:r>
      </w:ins>
    </w:p>
    <w:p>
      <w:pPr>
        <w:pStyle w:val="18"/>
        <w:jc w:val="center"/>
        <w:rPr>
          <w:ins w:id="797" w:author="asus" w:date="2023-04-22T19:51:00Z"/>
          <w:b/>
          <w:bCs/>
        </w:rPr>
        <w:pPrChange w:id="796" w:author="asus" w:date="2023-04-22T19:50:00Z">
          <w:pPr>
            <w:pStyle w:val="18"/>
            <w:jc w:val="both"/>
          </w:pPr>
        </w:pPrChange>
      </w:pPr>
    </w:p>
    <w:p>
      <w:pPr>
        <w:pStyle w:val="18"/>
        <w:jc w:val="center"/>
        <w:rPr>
          <w:b/>
          <w:bCs/>
          <w:rPrChange w:id="799" w:author="asus" w:date="2023-04-22T19:50:00Z">
            <w:rPr/>
          </w:rPrChange>
        </w:rPr>
        <w:pPrChange w:id="798" w:author="asus" w:date="2023-04-22T19:50:00Z">
          <w:pPr>
            <w:pStyle w:val="18"/>
            <w:jc w:val="both"/>
          </w:pPr>
        </w:pPrChange>
      </w:pPr>
    </w:p>
    <w:p>
      <w:pPr>
        <w:pStyle w:val="18"/>
        <w:jc w:val="both"/>
        <w:rPr>
          <w:del w:id="800" w:author="asus" w:date="2023-04-22T19:22:00Z"/>
        </w:rPr>
      </w:pPr>
      <w:del w:id="801" w:author="asus" w:date="2023-04-22T19:22:00Z">
        <w:commentRangeStart w:id="52"/>
        <w:commentRangeStart w:id="53"/>
        <w:r>
          <w:rPr>
            <w:b/>
            <w:bCs/>
          </w:rPr>
          <w:delText>Step 33</w:delText>
        </w:r>
      </w:del>
      <w:del w:id="802" w:author="asus" w:date="2023-04-22T19:22:00Z">
        <w:r>
          <w:rPr/>
          <w:delText>: Test.</w:delText>
        </w:r>
        <w:commentRangeEnd w:id="52"/>
      </w:del>
      <w:del w:id="803" w:author="asus" w:date="2023-04-22T19:22:00Z">
        <w:r>
          <w:rPr/>
          <w:commentReference w:id="52"/>
        </w:r>
        <w:commentRangeEnd w:id="53"/>
      </w:del>
      <w:r>
        <w:commentReference w:id="53"/>
      </w:r>
    </w:p>
    <w:p>
      <w:pPr>
        <w:pStyle w:val="26"/>
        <w:jc w:val="both"/>
        <w:pPrChange w:id="804" w:author="asus" w:date="2023-04-22T19:21:00Z">
          <w:pPr>
            <w:pStyle w:val="18"/>
            <w:jc w:val="both"/>
          </w:pPr>
        </w:pPrChange>
      </w:pPr>
    </w:p>
    <w:p>
      <w:pPr>
        <w:pStyle w:val="26"/>
        <w:widowControl w:val="0"/>
        <w:spacing w:after="0"/>
        <w:ind w:left="0" w:right="0"/>
        <w:rPr>
          <w:ins w:id="806" w:author="asus" w:date="2023-04-22T19:20:00Z"/>
        </w:rPr>
        <w:pPrChange w:id="805" w:author="asus" w:date="2023-04-22T19:21:00Z">
          <w:pPr>
            <w:pStyle w:val="21"/>
            <w:widowControl w:val="0"/>
            <w:spacing w:after="0"/>
            <w:ind w:left="0" w:right="0"/>
          </w:pPr>
        </w:pPrChange>
      </w:pPr>
      <w:ins w:id="807" w:author="asus" w:date="2023-04-22T19:20:00Z">
        <w:r>
          <w:rPr/>
          <w:t>Note : make Sure that all have access to OculusVR/Meta quest hardware  and controllers</w:t>
        </w:r>
      </w:ins>
    </w:p>
    <w:p>
      <w:pPr>
        <w:spacing w:after="220" w:line="259" w:lineRule="auto"/>
        <w:jc w:val="both"/>
        <w:rPr>
          <w:rFonts w:ascii="Calibri" w:hAnsi="Calibri" w:eastAsia="Calibri" w:cs="Calibri"/>
        </w:rPr>
      </w:pPr>
    </w:p>
    <w:p>
      <w:pPr>
        <w:pStyle w:val="15"/>
        <w:jc w:val="both"/>
        <w:rPr>
          <w:ins w:id="808" w:author="asus" w:date="2023-04-22T19:48:00Z"/>
          <w:lang w:val="en-US"/>
        </w:rPr>
      </w:pPr>
    </w:p>
    <w:p>
      <w:pPr>
        <w:pStyle w:val="15"/>
        <w:jc w:val="both"/>
        <w:rPr>
          <w:ins w:id="809" w:author="asus" w:date="2023-04-22T19:47:00Z"/>
        </w:rPr>
      </w:pPr>
      <w:ins w:id="810" w:author="asus" w:date="2023-04-22T19:47:00Z">
        <w:r>
          <w:rPr>
            <w:lang w:val="en-US"/>
          </w:rPr>
          <w:t>3.6</w:t>
        </w:r>
      </w:ins>
      <w:ins w:id="811" w:author="asus" w:date="2023-04-22T19:47:00Z">
        <w:r>
          <w:rPr/>
          <w:t xml:space="preserve"> Summary </w:t>
        </w:r>
      </w:ins>
    </w:p>
    <w:p>
      <w:pPr>
        <w:spacing w:after="70" w:line="259" w:lineRule="auto"/>
        <w:jc w:val="both"/>
        <w:rPr>
          <w:ins w:id="812" w:author="asus" w:date="2023-04-22T19:47:00Z"/>
        </w:rPr>
      </w:pPr>
      <w:ins w:id="813" w:author="asus" w:date="2023-04-22T19:47:00Z">
        <w:r>
          <w:rPr>
            <w:rFonts w:ascii="Century" w:hAnsi="Century" w:eastAsia="Century" w:cs="Century"/>
            <w:color w:val="2E75B5"/>
            <w:sz w:val="44"/>
          </w:rPr>
          <w:t xml:space="preserve"> </w:t>
        </w:r>
      </w:ins>
    </w:p>
    <w:p>
      <w:pPr>
        <w:pStyle w:val="18"/>
        <w:numPr>
          <w:ilvl w:val="0"/>
          <w:numId w:val="3"/>
        </w:numPr>
        <w:jc w:val="both"/>
        <w:rPr>
          <w:ins w:id="814" w:author="asus" w:date="2023-04-22T19:47:00Z"/>
          <w:b/>
          <w:bCs/>
        </w:rPr>
      </w:pPr>
      <w:ins w:id="815" w:author="asus" w:date="2023-04-22T19:47:00Z">
        <w:r>
          <w:rPr/>
          <w:t xml:space="preserve">Create a new Canvas GameObject by right-clicking in the Hierarchy window and selecting </w:t>
        </w:r>
      </w:ins>
      <w:ins w:id="816" w:author="asus" w:date="2023-04-22T19:47:00Z">
        <w:r>
          <w:rPr>
            <w:b/>
            <w:bCs/>
          </w:rPr>
          <w:t>UI → Canvas.</w:t>
        </w:r>
      </w:ins>
    </w:p>
    <w:p>
      <w:pPr>
        <w:pStyle w:val="18"/>
        <w:jc w:val="both"/>
        <w:rPr>
          <w:ins w:id="817" w:author="asus" w:date="2023-04-22T19:47:00Z"/>
        </w:rPr>
      </w:pPr>
    </w:p>
    <w:p>
      <w:pPr>
        <w:pStyle w:val="18"/>
        <w:numPr>
          <w:ilvl w:val="0"/>
          <w:numId w:val="3"/>
        </w:numPr>
        <w:jc w:val="both"/>
        <w:rPr>
          <w:ins w:id="818" w:author="asus" w:date="2023-04-22T19:47:00Z"/>
          <w:b/>
          <w:bCs/>
        </w:rPr>
      </w:pPr>
      <w:ins w:id="819" w:author="asus" w:date="2023-04-22T19:47:00Z">
        <w:r>
          <w:rPr/>
          <w:t xml:space="preserve">Set the Render Mode of the Canvas component to </w:t>
        </w:r>
      </w:ins>
      <w:ins w:id="820" w:author="asus" w:date="2023-04-22T19:47:00Z">
        <w:r>
          <w:rPr>
            <w:b/>
            <w:bCs/>
          </w:rPr>
          <w:t>World Space.</w:t>
        </w:r>
      </w:ins>
    </w:p>
    <w:p>
      <w:pPr>
        <w:pStyle w:val="18"/>
        <w:jc w:val="both"/>
        <w:rPr>
          <w:ins w:id="821" w:author="asus" w:date="2023-04-22T19:47:00Z"/>
          <w:b/>
          <w:bCs/>
        </w:rPr>
      </w:pPr>
    </w:p>
    <w:p>
      <w:pPr>
        <w:pStyle w:val="18"/>
        <w:numPr>
          <w:ilvl w:val="0"/>
          <w:numId w:val="3"/>
        </w:numPr>
        <w:jc w:val="both"/>
        <w:rPr>
          <w:ins w:id="822" w:author="asus" w:date="2023-04-22T19:47:00Z"/>
        </w:rPr>
      </w:pPr>
      <w:ins w:id="823" w:author="asus" w:date="2023-04-22T19:47:00Z">
        <w:r>
          <w:rPr/>
          <w:t xml:space="preserve">Add UI elements to the canvas by right-clicking in the Hierarchy window and selecting </w:t>
        </w:r>
      </w:ins>
      <w:ins w:id="824" w:author="asus" w:date="2023-04-22T19:47:00Z">
        <w:r>
          <w:rPr>
            <w:b/>
            <w:bCs/>
          </w:rPr>
          <w:t xml:space="preserve">UI </w:t>
        </w:r>
      </w:ins>
      <w:ins w:id="825" w:author="asus" w:date="2023-04-25T01:55:10Z">
        <w:r>
          <w:rPr>
            <w:b/>
            <w:i/>
            <w:color w:val="000000"/>
            <w:rtl w:val="0"/>
          </w:rPr>
          <w:t xml:space="preserve">Working with VR </w:t>
        </w:r>
      </w:ins>
      <w:ins w:id="826" w:author="asus" w:date="2023-04-25T01:55:10Z">
        <w:r>
          <w:rPr>
            <w:b/>
            <w:i/>
            <w:rtl w:val="0"/>
          </w:rPr>
          <w:t>P</w:t>
        </w:r>
      </w:ins>
      <w:ins w:id="827" w:author="asus" w:date="2023-04-25T01:55:10Z">
        <w:r>
          <w:rPr>
            <w:b/>
            <w:i/>
            <w:color w:val="000000"/>
            <w:rtl w:val="0"/>
          </w:rPr>
          <w:t xml:space="preserve">layer </w:t>
        </w:r>
      </w:ins>
      <w:ins w:id="828" w:author="asus" w:date="2023-04-25T01:55:10Z">
        <w:r>
          <w:rPr>
            <w:b/>
            <w:i/>
            <w:rtl w:val="0"/>
          </w:rPr>
          <w:t>C</w:t>
        </w:r>
      </w:ins>
      <w:ins w:id="829" w:author="asus" w:date="2023-04-25T01:55:10Z">
        <w:r>
          <w:rPr>
            <w:b/>
            <w:i/>
            <w:color w:val="000000"/>
            <w:rtl w:val="0"/>
          </w:rPr>
          <w:t>haracter</w:t>
        </w:r>
      </w:ins>
      <w:ins w:id="830" w:author="asus" w:date="2023-04-22T19:47:00Z">
        <w:r>
          <w:rPr>
            <w:b/>
            <w:bCs/>
          </w:rPr>
          <w:t xml:space="preserve"> Text, UI </w:t>
        </w:r>
        <w:bookmarkStart w:id="0" w:name="_GoBack"/>
        <w:r>
          <w:rPr>
            <w:b/>
            <w:bCs/>
          </w:rPr>
          <w:t>→</w:t>
        </w:r>
        <w:bookmarkEnd w:id="0"/>
        <w:r>
          <w:rPr>
            <w:b/>
            <w:bCs/>
          </w:rPr>
          <w:t xml:space="preserve"> Image</w:t>
        </w:r>
      </w:ins>
      <w:ins w:id="831" w:author="asus" w:date="2023-04-22T19:47:00Z">
        <w:r>
          <w:rPr/>
          <w:t>, or any other UI element.</w:t>
        </w:r>
      </w:ins>
    </w:p>
    <w:p>
      <w:pPr>
        <w:pStyle w:val="18"/>
        <w:jc w:val="both"/>
        <w:rPr>
          <w:ins w:id="832" w:author="asus" w:date="2023-04-22T19:47:00Z"/>
        </w:rPr>
      </w:pPr>
    </w:p>
    <w:p>
      <w:pPr>
        <w:pStyle w:val="18"/>
        <w:numPr>
          <w:ilvl w:val="0"/>
          <w:numId w:val="3"/>
        </w:numPr>
        <w:jc w:val="both"/>
        <w:rPr>
          <w:ins w:id="833" w:author="asus" w:date="2023-04-22T19:47:00Z"/>
        </w:rPr>
      </w:pPr>
      <w:ins w:id="834" w:author="asus" w:date="2023-04-22T19:47:00Z">
        <w:r>
          <w:rPr/>
          <w:t>Position the UI elements within the</w:t>
        </w:r>
      </w:ins>
      <w:ins w:id="835" w:author="asus" w:date="2023-04-22T19:47:00Z">
        <w:r>
          <w:rPr>
            <w:b/>
            <w:bCs/>
          </w:rPr>
          <w:t xml:space="preserve"> VR environment by adjusting </w:t>
        </w:r>
      </w:ins>
      <w:ins w:id="836" w:author="asus" w:date="2023-04-22T19:47:00Z">
        <w:r>
          <w:rPr/>
          <w:t>their transform properties.</w:t>
        </w:r>
      </w:ins>
    </w:p>
    <w:p>
      <w:pPr>
        <w:pStyle w:val="18"/>
        <w:jc w:val="both"/>
        <w:rPr>
          <w:ins w:id="837" w:author="asus" w:date="2023-04-22T19:47:00Z"/>
        </w:rPr>
      </w:pPr>
    </w:p>
    <w:p>
      <w:pPr>
        <w:pStyle w:val="18"/>
        <w:numPr>
          <w:ilvl w:val="0"/>
          <w:numId w:val="3"/>
        </w:numPr>
        <w:jc w:val="both"/>
        <w:rPr>
          <w:ins w:id="838" w:author="asus" w:date="2023-04-22T19:47:00Z"/>
        </w:rPr>
      </w:pPr>
      <w:ins w:id="839" w:author="asus" w:date="2023-04-22T19:47:00Z">
        <w:r>
          <w:rPr/>
          <w:t xml:space="preserve">Attach the canvas to the appropriate </w:t>
        </w:r>
      </w:ins>
      <w:ins w:id="840" w:author="asus" w:date="2023-04-22T19:47:00Z">
        <w:r>
          <w:rPr>
            <w:b/>
            <w:bCs/>
          </w:rPr>
          <w:t>VR camera.</w:t>
        </w:r>
      </w:ins>
    </w:p>
    <w:p>
      <w:pPr>
        <w:pStyle w:val="18"/>
        <w:jc w:val="both"/>
        <w:rPr>
          <w:ins w:id="841" w:author="asus" w:date="2023-04-22T19:47:00Z"/>
        </w:rPr>
      </w:pPr>
    </w:p>
    <w:p>
      <w:pPr>
        <w:pStyle w:val="18"/>
        <w:numPr>
          <w:ilvl w:val="0"/>
          <w:numId w:val="3"/>
        </w:numPr>
        <w:jc w:val="both"/>
        <w:rPr>
          <w:ins w:id="842" w:author="asus" w:date="2023-04-22T19:47:00Z"/>
        </w:rPr>
      </w:pPr>
      <w:ins w:id="843" w:author="asus" w:date="2023-04-22T19:47:00Z">
        <w:r>
          <w:rPr/>
          <w:t>If required, add scripts to the</w:t>
        </w:r>
      </w:ins>
      <w:ins w:id="844" w:author="asus" w:date="2023-04-22T19:47:00Z">
        <w:r>
          <w:rPr>
            <w:b/>
            <w:bCs/>
          </w:rPr>
          <w:t xml:space="preserve"> UI elements</w:t>
        </w:r>
      </w:ins>
      <w:ins w:id="845" w:author="asus" w:date="2023-04-22T19:47:00Z">
        <w:r>
          <w:rPr/>
          <w:t xml:space="preserve"> to control their behavior and interaction with the user.</w:t>
        </w:r>
      </w:ins>
    </w:p>
    <w:p>
      <w:pPr>
        <w:pStyle w:val="18"/>
        <w:jc w:val="both"/>
        <w:rPr>
          <w:ins w:id="846" w:author="asus" w:date="2023-04-22T19:47:00Z"/>
        </w:rPr>
      </w:pPr>
    </w:p>
    <w:p>
      <w:pPr>
        <w:pStyle w:val="18"/>
        <w:numPr>
          <w:ilvl w:val="0"/>
          <w:numId w:val="3"/>
        </w:numPr>
        <w:jc w:val="both"/>
        <w:rPr>
          <w:ins w:id="847" w:author="asus" w:date="2023-04-22T19:47:00Z"/>
        </w:rPr>
      </w:pPr>
      <w:ins w:id="848" w:author="asus" w:date="2023-04-22T19:47:00Z">
        <w:r>
          <w:rPr>
            <w:b/>
            <w:bCs/>
          </w:rPr>
          <w:t>Test the VR projec</w:t>
        </w:r>
      </w:ins>
      <w:ins w:id="849" w:author="asus" w:date="2023-04-22T19:47:00Z">
        <w:r>
          <w:rPr/>
          <w:t>t with the UI to ensure everything is working correctly.</w:t>
        </w:r>
      </w:ins>
    </w:p>
    <w:p>
      <w:pPr>
        <w:pStyle w:val="15"/>
        <w:jc w:val="both"/>
        <w:rPr>
          <w:ins w:id="850" w:author="asus" w:date="2023-04-22T19:47:00Z"/>
          <w:lang w:val="en-US"/>
        </w:rPr>
      </w:pPr>
    </w:p>
    <w:p>
      <w:pPr>
        <w:pStyle w:val="15"/>
        <w:jc w:val="both"/>
        <w:rPr>
          <w:ins w:id="851" w:author="asus" w:date="2023-04-22T19:47:00Z"/>
          <w:lang w:val="en-US"/>
        </w:rPr>
      </w:pPr>
    </w:p>
    <w:p>
      <w:pPr>
        <w:pStyle w:val="15"/>
        <w:jc w:val="both"/>
        <w:rPr>
          <w:ins w:id="852" w:author="asus" w:date="2023-04-22T19:47:00Z"/>
          <w:lang w:val="en-US"/>
        </w:rPr>
      </w:pPr>
    </w:p>
    <w:p>
      <w:pPr>
        <w:pStyle w:val="15"/>
        <w:jc w:val="both"/>
      </w:pPr>
      <w:r>
        <w:rPr>
          <w:lang w:val="en-US"/>
        </w:rPr>
        <w:t>3</w:t>
      </w:r>
      <w:r>
        <w:t>.</w:t>
      </w:r>
      <w:ins w:id="853" w:author="asus" w:date="2023-04-22T19:48:00Z">
        <w:r>
          <w:rPr>
            <w:lang w:val="en-US"/>
          </w:rPr>
          <w:t>7</w:t>
        </w:r>
      </w:ins>
      <w:del w:id="854" w:author="asus" w:date="2023-04-22T19:15:00Z">
        <w:r>
          <w:rPr>
            <w:lang w:val="en-US"/>
          </w:rPr>
          <w:delText>5</w:delText>
        </w:r>
      </w:del>
      <w:r>
        <w:t xml:space="preserve"> Check Your Progress</w:t>
      </w:r>
      <w:r>
        <w:rPr>
          <w:rFonts w:ascii="Bookman Old Style" w:hAnsi="Bookman Old Style" w:eastAsia="Bookman Old Style" w:cs="Bookman Old Style"/>
        </w:rPr>
        <w:t xml:space="preserve">  </w:t>
      </w:r>
    </w:p>
    <w:p>
      <w:pPr>
        <w:spacing w:line="259" w:lineRule="auto"/>
        <w:ind w:right="5210"/>
        <w:jc w:val="both"/>
      </w:pPr>
      <w:r>
        <w:rPr>
          <w:lang w:val="en-IN" w:eastAsia="en-IN"/>
        </w:rPr>
        <w:drawing>
          <wp:inline distT="0" distB="0" distL="0" distR="0">
            <wp:extent cx="2785110" cy="1577340"/>
            <wp:effectExtent l="0" t="0" r="3810" b="7620"/>
            <wp:docPr id="796"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43"/>
                    <a:stretch>
                      <a:fillRect/>
                    </a:stretch>
                  </pic:blipFill>
                  <pic:spPr>
                    <a:xfrm>
                      <a:off x="0" y="0"/>
                      <a:ext cx="2785110" cy="1577340"/>
                    </a:xfrm>
                    <a:prstGeom prst="rect">
                      <a:avLst/>
                    </a:prstGeom>
                  </pic:spPr>
                </pic:pic>
              </a:graphicData>
            </a:graphic>
          </wp:inline>
        </w:drawing>
      </w:r>
      <w:r>
        <w:rPr>
          <w:color w:val="3D85C6"/>
          <w:sz w:val="44"/>
        </w:rPr>
        <w:t xml:space="preserve"> </w:t>
      </w:r>
    </w:p>
    <w:p>
      <w:pPr>
        <w:pStyle w:val="18"/>
        <w:numPr>
          <w:ilvl w:val="0"/>
          <w:numId w:val="4"/>
        </w:numPr>
        <w:ind w:left="709" w:hanging="289"/>
        <w:jc w:val="both"/>
      </w:pPr>
      <w:r>
        <w:t>The Sphere Component appears under which component in Hierarchy Panel?</w:t>
      </w:r>
    </w:p>
    <w:p>
      <w:pPr>
        <w:pStyle w:val="18"/>
        <w:numPr>
          <w:ilvl w:val="0"/>
          <w:numId w:val="5"/>
        </w:numPr>
        <w:ind w:left="709" w:hanging="289"/>
        <w:jc w:val="both"/>
      </w:pPr>
      <w:r>
        <w:t>OVRCameraRig</w:t>
      </w:r>
    </w:p>
    <w:p>
      <w:pPr>
        <w:pStyle w:val="18"/>
        <w:numPr>
          <w:ilvl w:val="0"/>
          <w:numId w:val="5"/>
        </w:numPr>
        <w:ind w:left="709" w:hanging="289"/>
        <w:jc w:val="both"/>
      </w:pPr>
      <w:r>
        <w:t>OVR Ray Caster</w:t>
      </w:r>
    </w:p>
    <w:p>
      <w:pPr>
        <w:pStyle w:val="18"/>
        <w:numPr>
          <w:ilvl w:val="0"/>
          <w:numId w:val="5"/>
        </w:numPr>
        <w:ind w:left="709" w:hanging="289"/>
        <w:jc w:val="both"/>
      </w:pPr>
      <w:r>
        <w:t>UI Helper</w:t>
      </w:r>
    </w:p>
    <w:p>
      <w:pPr>
        <w:pStyle w:val="18"/>
        <w:numPr>
          <w:ilvl w:val="0"/>
          <w:numId w:val="5"/>
        </w:numPr>
        <w:ind w:left="709" w:hanging="289"/>
        <w:jc w:val="both"/>
      </w:pPr>
      <w:r>
        <w:t>All of the</w:t>
      </w:r>
      <w:del w:id="855" w:author="Shilpa" w:date="2023-04-16T16:48:00Z">
        <w:r>
          <w:rPr/>
          <w:delText xml:space="preserve"> abo</w:delText>
        </w:r>
      </w:del>
      <w:ins w:id="856" w:author="Shilpa" w:date="2023-04-16T16:48:00Z">
        <w:r>
          <w:rPr>
            <w:lang w:val="en-GB"/>
          </w:rPr>
          <w:t>se</w:t>
        </w:r>
      </w:ins>
      <w:del w:id="857" w:author="Shilpa" w:date="2023-04-16T16:48:00Z">
        <w:r>
          <w:rPr/>
          <w:delText>ve</w:delText>
        </w:r>
      </w:del>
    </w:p>
    <w:p>
      <w:pPr>
        <w:pStyle w:val="18"/>
        <w:ind w:left="709" w:hanging="289"/>
        <w:jc w:val="both"/>
      </w:pPr>
    </w:p>
    <w:p>
      <w:pPr>
        <w:pStyle w:val="18"/>
        <w:numPr>
          <w:ilvl w:val="0"/>
          <w:numId w:val="4"/>
        </w:numPr>
        <w:ind w:left="709" w:hanging="289"/>
        <w:jc w:val="both"/>
      </w:pPr>
      <w:r>
        <w:t>Which component(s) must be selected under OVRCameraRig ?</w:t>
      </w:r>
    </w:p>
    <w:p>
      <w:pPr>
        <w:pStyle w:val="18"/>
        <w:numPr>
          <w:ilvl w:val="0"/>
          <w:numId w:val="6"/>
        </w:numPr>
        <w:ind w:left="709" w:hanging="289"/>
        <w:jc w:val="both"/>
      </w:pPr>
      <w:r>
        <w:t>LeftEyeAnchor</w:t>
      </w:r>
    </w:p>
    <w:p>
      <w:pPr>
        <w:pStyle w:val="18"/>
        <w:ind w:left="709" w:hanging="289"/>
        <w:jc w:val="both"/>
      </w:pPr>
      <w:r>
        <w:t>b) CenterEyeAnchor</w:t>
      </w:r>
    </w:p>
    <w:p>
      <w:pPr>
        <w:pStyle w:val="18"/>
        <w:ind w:left="709" w:hanging="289"/>
        <w:jc w:val="both"/>
      </w:pPr>
      <w:r>
        <w:t>c) RightEyeAnchor</w:t>
      </w:r>
    </w:p>
    <w:p>
      <w:pPr>
        <w:pStyle w:val="18"/>
        <w:ind w:left="709" w:hanging="289"/>
        <w:jc w:val="both"/>
      </w:pPr>
      <w:r>
        <w:t>d) All of the above</w:t>
      </w:r>
    </w:p>
    <w:p>
      <w:pPr>
        <w:pStyle w:val="18"/>
        <w:ind w:left="709" w:hanging="289"/>
        <w:jc w:val="both"/>
      </w:pPr>
    </w:p>
    <w:p>
      <w:pPr>
        <w:pStyle w:val="18"/>
        <w:numPr>
          <w:ilvl w:val="0"/>
          <w:numId w:val="4"/>
        </w:numPr>
        <w:ind w:left="709" w:hanging="289"/>
        <w:jc w:val="both"/>
      </w:pPr>
      <w:r>
        <w:t>Which is the right way to create a Canvas in Unity?</w:t>
      </w:r>
    </w:p>
    <w:p>
      <w:pPr>
        <w:pStyle w:val="18"/>
        <w:numPr>
          <w:ilvl w:val="0"/>
          <w:numId w:val="7"/>
        </w:numPr>
        <w:ind w:left="709" w:hanging="289"/>
        <w:jc w:val="both"/>
      </w:pPr>
      <w:r>
        <w:t>Right-click → UI → canvas</w:t>
      </w:r>
    </w:p>
    <w:p>
      <w:pPr>
        <w:pStyle w:val="18"/>
        <w:numPr>
          <w:ilvl w:val="0"/>
          <w:numId w:val="7"/>
        </w:numPr>
        <w:ind w:left="709" w:hanging="289"/>
        <w:jc w:val="both"/>
      </w:pPr>
      <w:r>
        <w:t>Right-click → canvas</w:t>
      </w:r>
    </w:p>
    <w:p>
      <w:pPr>
        <w:pStyle w:val="18"/>
        <w:numPr>
          <w:ilvl w:val="0"/>
          <w:numId w:val="7"/>
        </w:numPr>
        <w:ind w:left="709" w:hanging="289"/>
        <w:jc w:val="both"/>
      </w:pPr>
      <w:r>
        <w:t>Settings → canvas</w:t>
      </w:r>
    </w:p>
    <w:p>
      <w:pPr>
        <w:pStyle w:val="18"/>
        <w:numPr>
          <w:ilvl w:val="0"/>
          <w:numId w:val="7"/>
        </w:numPr>
        <w:ind w:left="709" w:hanging="289"/>
        <w:jc w:val="both"/>
      </w:pPr>
      <w:r>
        <w:t>Left-click → canvas</w:t>
      </w:r>
    </w:p>
    <w:p>
      <w:pPr>
        <w:pStyle w:val="18"/>
        <w:ind w:left="709" w:hanging="289"/>
        <w:jc w:val="both"/>
      </w:pPr>
    </w:p>
    <w:p>
      <w:pPr>
        <w:pStyle w:val="18"/>
        <w:numPr>
          <w:ilvl w:val="0"/>
          <w:numId w:val="4"/>
        </w:numPr>
        <w:ind w:left="709" w:hanging="289"/>
        <w:jc w:val="both"/>
      </w:pPr>
      <w:r>
        <w:t>Which Render Mode is preferred in VR?</w:t>
      </w:r>
    </w:p>
    <w:p>
      <w:pPr>
        <w:pStyle w:val="18"/>
        <w:numPr>
          <w:ilvl w:val="0"/>
          <w:numId w:val="8"/>
        </w:numPr>
        <w:ind w:left="709" w:hanging="289"/>
        <w:jc w:val="both"/>
      </w:pPr>
      <w:r>
        <w:t>World</w:t>
      </w:r>
    </w:p>
    <w:p>
      <w:pPr>
        <w:pStyle w:val="18"/>
        <w:numPr>
          <w:ilvl w:val="0"/>
          <w:numId w:val="8"/>
        </w:numPr>
        <w:ind w:left="709" w:hanging="289"/>
        <w:jc w:val="both"/>
      </w:pPr>
      <w:r>
        <w:t>Space</w:t>
      </w:r>
    </w:p>
    <w:p>
      <w:pPr>
        <w:pStyle w:val="18"/>
        <w:numPr>
          <w:ilvl w:val="0"/>
          <w:numId w:val="8"/>
        </w:numPr>
        <w:ind w:left="709" w:hanging="289"/>
        <w:jc w:val="both"/>
      </w:pPr>
      <w:r>
        <w:t>Mixed</w:t>
      </w:r>
    </w:p>
    <w:p>
      <w:pPr>
        <w:pStyle w:val="18"/>
        <w:numPr>
          <w:ilvl w:val="0"/>
          <w:numId w:val="8"/>
        </w:numPr>
        <w:ind w:left="709" w:hanging="289"/>
        <w:jc w:val="both"/>
      </w:pPr>
      <w:r>
        <w:t>All</w:t>
      </w:r>
      <w:ins w:id="858" w:author="Shilpa" w:date="2023-04-16T16:48:00Z">
        <w:r>
          <w:rPr>
            <w:lang w:val="en-GB"/>
          </w:rPr>
          <w:t xml:space="preserve"> of these</w:t>
        </w:r>
      </w:ins>
    </w:p>
    <w:p>
      <w:pPr>
        <w:pStyle w:val="18"/>
        <w:ind w:left="709" w:hanging="289"/>
        <w:jc w:val="both"/>
      </w:pPr>
    </w:p>
    <w:p>
      <w:pPr>
        <w:pStyle w:val="18"/>
        <w:numPr>
          <w:ilvl w:val="0"/>
          <w:numId w:val="4"/>
        </w:numPr>
        <w:ind w:left="709" w:hanging="289"/>
        <w:jc w:val="both"/>
      </w:pPr>
      <w:r>
        <w:t>Which component acts as a central camera in VR view?</w:t>
      </w:r>
    </w:p>
    <w:p>
      <w:pPr>
        <w:pStyle w:val="18"/>
        <w:numPr>
          <w:ilvl w:val="0"/>
          <w:numId w:val="9"/>
        </w:numPr>
        <w:ind w:left="709" w:hanging="289"/>
        <w:jc w:val="both"/>
      </w:pPr>
      <w:r>
        <w:t>LeftEyeAnchor</w:t>
      </w:r>
    </w:p>
    <w:p>
      <w:pPr>
        <w:pStyle w:val="18"/>
        <w:numPr>
          <w:ilvl w:val="0"/>
          <w:numId w:val="9"/>
        </w:numPr>
        <w:ind w:left="709" w:hanging="289"/>
        <w:jc w:val="both"/>
      </w:pPr>
      <w:r>
        <w:t>RightEyeAnchor</w:t>
      </w:r>
    </w:p>
    <w:p>
      <w:pPr>
        <w:pStyle w:val="18"/>
        <w:numPr>
          <w:ilvl w:val="0"/>
          <w:numId w:val="9"/>
        </w:numPr>
        <w:ind w:left="709" w:hanging="289"/>
        <w:jc w:val="both"/>
      </w:pPr>
      <w:r>
        <w:t>CentreEyeAnchor</w:t>
      </w:r>
    </w:p>
    <w:p>
      <w:pPr>
        <w:pStyle w:val="18"/>
        <w:numPr>
          <w:ilvl w:val="0"/>
          <w:numId w:val="9"/>
        </w:numPr>
        <w:ind w:left="709" w:hanging="289"/>
        <w:jc w:val="both"/>
      </w:pPr>
      <w:r>
        <w:t>All</w:t>
      </w:r>
      <w:ins w:id="859" w:author="Shilpa" w:date="2023-04-16T16:48:00Z">
        <w:r>
          <w:rPr>
            <w:lang w:val="en-GB"/>
          </w:rPr>
          <w:t xml:space="preserve"> of these</w:t>
        </w:r>
      </w:ins>
    </w:p>
    <w:p>
      <w:pPr>
        <w:pStyle w:val="18"/>
        <w:jc w:val="both"/>
      </w:pPr>
    </w:p>
    <w:p>
      <w:pPr>
        <w:pStyle w:val="18"/>
        <w:ind w:left="420"/>
        <w:jc w:val="both"/>
      </w:pPr>
    </w:p>
    <w:p>
      <w:pPr>
        <w:jc w:val="both"/>
      </w:pPr>
      <w:r>
        <w:br w:type="page"/>
      </w:r>
    </w:p>
    <w:p>
      <w:pPr>
        <w:pStyle w:val="15"/>
        <w:jc w:val="both"/>
      </w:pPr>
      <w:r>
        <w:rPr>
          <w:lang w:val="en-US"/>
        </w:rPr>
        <w:t>3.</w:t>
      </w:r>
      <w:ins w:id="860" w:author="asus" w:date="2023-04-22T19:48:00Z">
        <w:r>
          <w:rPr>
            <w:lang w:val="en-US"/>
          </w:rPr>
          <w:t>8</w:t>
        </w:r>
      </w:ins>
      <w:del w:id="861" w:author="asus" w:date="2023-04-22T19:15:00Z">
        <w:r>
          <w:rPr>
            <w:lang w:val="en-US"/>
          </w:rPr>
          <w:delText>5</w:delText>
        </w:r>
      </w:del>
      <w:r>
        <w:rPr>
          <w:lang w:val="en-US"/>
        </w:rPr>
        <w:t>.1</w:t>
      </w:r>
      <w:r>
        <w:t xml:space="preserve"> Answers  </w:t>
      </w:r>
    </w:p>
    <w:tbl>
      <w:tblPr>
        <w:tblStyle w:val="20"/>
        <w:tblW w:w="3519" w:type="dxa"/>
        <w:tblInd w:w="493" w:type="dxa"/>
        <w:tblLayout w:type="autofit"/>
        <w:tblCellMar>
          <w:top w:w="56" w:type="dxa"/>
          <w:left w:w="108" w:type="dxa"/>
          <w:bottom w:w="0" w:type="dxa"/>
          <w:right w:w="115" w:type="dxa"/>
        </w:tblCellMar>
        <w:tblPrChange w:id="862" w:author="Shilpa" w:date="2023-04-16T16:48:00Z">
          <w:tblPr>
            <w:tblStyle w:val="20"/>
            <w:tblW w:w="3519" w:type="dxa"/>
            <w:tblInd w:w="493" w:type="dxa"/>
            <w:tblLayout w:type="autofit"/>
            <w:tblCellMar>
              <w:top w:w="56" w:type="dxa"/>
              <w:left w:w="108" w:type="dxa"/>
              <w:bottom w:w="0" w:type="dxa"/>
              <w:right w:w="115" w:type="dxa"/>
            </w:tblCellMar>
          </w:tblPr>
        </w:tblPrChange>
      </w:tblPr>
      <w:tblGrid>
        <w:gridCol w:w="1095"/>
        <w:gridCol w:w="2424"/>
        <w:tblGridChange w:id="863">
          <w:tblGrid>
            <w:gridCol w:w="1095"/>
            <w:gridCol w:w="2424"/>
          </w:tblGrid>
        </w:tblGridChange>
      </w:tblGrid>
      <w:tr>
        <w:tblPrEx>
          <w:tblCellMar>
            <w:top w:w="56" w:type="dxa"/>
            <w:left w:w="108" w:type="dxa"/>
            <w:bottom w:w="0" w:type="dxa"/>
            <w:right w:w="115" w:type="dxa"/>
          </w:tblCellMar>
          <w:tblPrExChange w:id="864" w:author="Shilpa" w:date="2023-04-16T16:48:00Z">
            <w:tblPrEx>
              <w:tblCellMar>
                <w:top w:w="56" w:type="dxa"/>
                <w:left w:w="108" w:type="dxa"/>
                <w:bottom w:w="0" w:type="dxa"/>
                <w:right w:w="115" w:type="dxa"/>
              </w:tblCellMar>
            </w:tblPrEx>
          </w:tblPrExChange>
        </w:tblPrEx>
        <w:trPr>
          <w:trHeight w:val="473" w:hRule="atLeast"/>
          <w:trPrChange w:id="864" w:author="Shilpa" w:date="2023-04-16T16:48:00Z">
            <w:trPr>
              <w:trHeight w:val="627" w:hRule="atLeast"/>
            </w:trPr>
          </w:trPrChange>
        </w:trPr>
        <w:tc>
          <w:tcPr>
            <w:tcW w:w="1095" w:type="dxa"/>
            <w:tcBorders>
              <w:top w:val="single" w:color="000000" w:sz="6" w:space="0"/>
              <w:left w:val="single" w:color="000000" w:sz="6" w:space="0"/>
              <w:bottom w:val="single" w:color="000000" w:sz="6" w:space="0"/>
              <w:right w:val="single" w:color="000000" w:sz="6" w:space="0"/>
            </w:tcBorders>
            <w:tcPrChange w:id="865" w:author="Shilpa" w:date="2023-04-16T16:48:00Z">
              <w:tcPr>
                <w:tcW w:w="1095" w:type="dxa"/>
                <w:tcBorders>
                  <w:top w:val="single" w:color="000000" w:sz="6" w:space="0"/>
                  <w:left w:val="single" w:color="000000" w:sz="6" w:space="0"/>
                  <w:bottom w:val="single" w:color="000000" w:sz="6" w:space="0"/>
                  <w:right w:val="single" w:color="000000" w:sz="6" w:space="0"/>
                </w:tcBorders>
              </w:tcPr>
            </w:tcPrChange>
          </w:tcPr>
          <w:p>
            <w:pPr>
              <w:pStyle w:val="18"/>
              <w:jc w:val="both"/>
              <w:rPr>
                <w:szCs w:val="24"/>
              </w:rPr>
            </w:pPr>
            <w:r>
              <w:rPr>
                <w:szCs w:val="24"/>
              </w:rPr>
              <w:t xml:space="preserve">1 </w:t>
            </w:r>
          </w:p>
        </w:tc>
        <w:tc>
          <w:tcPr>
            <w:tcW w:w="2424" w:type="dxa"/>
            <w:tcBorders>
              <w:top w:val="single" w:color="000000" w:sz="6" w:space="0"/>
              <w:left w:val="single" w:color="000000" w:sz="6" w:space="0"/>
              <w:bottom w:val="single" w:color="000000" w:sz="6" w:space="0"/>
              <w:right w:val="single" w:color="000000" w:sz="6" w:space="0"/>
            </w:tcBorders>
            <w:tcPrChange w:id="866" w:author="Shilpa" w:date="2023-04-16T16:48:00Z">
              <w:tcPr>
                <w:tcW w:w="2424" w:type="dxa"/>
                <w:tcBorders>
                  <w:top w:val="single" w:color="000000" w:sz="6" w:space="0"/>
                  <w:left w:val="single" w:color="000000" w:sz="6" w:space="0"/>
                  <w:bottom w:val="single" w:color="000000" w:sz="6" w:space="0"/>
                  <w:right w:val="single" w:color="000000" w:sz="6" w:space="0"/>
                </w:tcBorders>
              </w:tcPr>
            </w:tcPrChange>
          </w:tcPr>
          <w:p>
            <w:pPr>
              <w:pStyle w:val="18"/>
              <w:jc w:val="both"/>
              <w:rPr>
                <w:szCs w:val="24"/>
              </w:rPr>
            </w:pPr>
            <w:r>
              <w:rPr>
                <w:szCs w:val="24"/>
              </w:rPr>
              <w:t xml:space="preserve">c </w:t>
            </w:r>
          </w:p>
        </w:tc>
      </w:tr>
      <w:tr>
        <w:tblPrEx>
          <w:tblCellMar>
            <w:top w:w="56" w:type="dxa"/>
            <w:left w:w="108" w:type="dxa"/>
            <w:bottom w:w="0" w:type="dxa"/>
            <w:right w:w="115" w:type="dxa"/>
          </w:tblCellMar>
          <w:tblPrExChange w:id="867" w:author="Shilpa" w:date="2023-04-16T16:48:00Z">
            <w:tblPrEx>
              <w:tblCellMar>
                <w:top w:w="56" w:type="dxa"/>
                <w:left w:w="108" w:type="dxa"/>
                <w:bottom w:w="0" w:type="dxa"/>
                <w:right w:w="115" w:type="dxa"/>
              </w:tblCellMar>
            </w:tblPrEx>
          </w:tblPrExChange>
        </w:tblPrEx>
        <w:trPr>
          <w:trHeight w:val="435" w:hRule="atLeast"/>
          <w:trPrChange w:id="867" w:author="Shilpa" w:date="2023-04-16T16:48:00Z">
            <w:trPr>
              <w:trHeight w:val="634" w:hRule="atLeast"/>
            </w:trPr>
          </w:trPrChange>
        </w:trPr>
        <w:tc>
          <w:tcPr>
            <w:tcW w:w="1095" w:type="dxa"/>
            <w:tcBorders>
              <w:top w:val="single" w:color="000000" w:sz="6" w:space="0"/>
              <w:left w:val="single" w:color="000000" w:sz="6" w:space="0"/>
              <w:bottom w:val="single" w:color="000000" w:sz="6" w:space="0"/>
              <w:right w:val="single" w:color="000000" w:sz="6" w:space="0"/>
            </w:tcBorders>
            <w:tcPrChange w:id="868" w:author="Shilpa" w:date="2023-04-16T16:48:00Z">
              <w:tcPr>
                <w:tcW w:w="1095" w:type="dxa"/>
                <w:tcBorders>
                  <w:top w:val="single" w:color="000000" w:sz="6" w:space="0"/>
                  <w:left w:val="single" w:color="000000" w:sz="6" w:space="0"/>
                  <w:bottom w:val="single" w:color="000000" w:sz="6" w:space="0"/>
                  <w:right w:val="single" w:color="000000" w:sz="6" w:space="0"/>
                </w:tcBorders>
              </w:tcPr>
            </w:tcPrChange>
          </w:tcPr>
          <w:p>
            <w:pPr>
              <w:pStyle w:val="18"/>
              <w:jc w:val="both"/>
              <w:rPr>
                <w:szCs w:val="24"/>
              </w:rPr>
            </w:pPr>
            <w:r>
              <w:rPr>
                <w:szCs w:val="24"/>
              </w:rPr>
              <w:t xml:space="preserve">2 </w:t>
            </w:r>
          </w:p>
        </w:tc>
        <w:tc>
          <w:tcPr>
            <w:tcW w:w="2424" w:type="dxa"/>
            <w:tcBorders>
              <w:top w:val="single" w:color="000000" w:sz="6" w:space="0"/>
              <w:left w:val="single" w:color="000000" w:sz="6" w:space="0"/>
              <w:bottom w:val="single" w:color="000000" w:sz="6" w:space="0"/>
              <w:right w:val="single" w:color="000000" w:sz="6" w:space="0"/>
            </w:tcBorders>
            <w:tcPrChange w:id="869" w:author="Shilpa" w:date="2023-04-16T16:48:00Z">
              <w:tcPr>
                <w:tcW w:w="2424" w:type="dxa"/>
                <w:tcBorders>
                  <w:top w:val="single" w:color="000000" w:sz="6" w:space="0"/>
                  <w:left w:val="single" w:color="000000" w:sz="6" w:space="0"/>
                  <w:bottom w:val="single" w:color="000000" w:sz="6" w:space="0"/>
                  <w:right w:val="single" w:color="000000" w:sz="6" w:space="0"/>
                </w:tcBorders>
              </w:tcPr>
            </w:tcPrChange>
          </w:tcPr>
          <w:p>
            <w:pPr>
              <w:pStyle w:val="18"/>
              <w:jc w:val="both"/>
              <w:rPr>
                <w:szCs w:val="24"/>
              </w:rPr>
            </w:pPr>
            <w:r>
              <w:rPr>
                <w:szCs w:val="24"/>
              </w:rPr>
              <w:t>b</w:t>
            </w:r>
          </w:p>
        </w:tc>
      </w:tr>
      <w:tr>
        <w:tblPrEx>
          <w:tblCellMar>
            <w:top w:w="56" w:type="dxa"/>
            <w:left w:w="108" w:type="dxa"/>
            <w:bottom w:w="0" w:type="dxa"/>
            <w:right w:w="115" w:type="dxa"/>
          </w:tblCellMar>
          <w:tblPrExChange w:id="870" w:author="Shilpa" w:date="2023-04-16T16:48:00Z">
            <w:tblPrEx>
              <w:tblCellMar>
                <w:top w:w="56" w:type="dxa"/>
                <w:left w:w="108" w:type="dxa"/>
                <w:bottom w:w="0" w:type="dxa"/>
                <w:right w:w="115" w:type="dxa"/>
              </w:tblCellMar>
            </w:tblPrEx>
          </w:tblPrExChange>
        </w:tblPrEx>
        <w:trPr>
          <w:trHeight w:val="472" w:hRule="atLeast"/>
          <w:trPrChange w:id="870" w:author="Shilpa" w:date="2023-04-16T16:48:00Z">
            <w:trPr>
              <w:trHeight w:val="634" w:hRule="atLeast"/>
            </w:trPr>
          </w:trPrChange>
        </w:trPr>
        <w:tc>
          <w:tcPr>
            <w:tcW w:w="1095" w:type="dxa"/>
            <w:tcBorders>
              <w:top w:val="single" w:color="000000" w:sz="6" w:space="0"/>
              <w:left w:val="single" w:color="000000" w:sz="6" w:space="0"/>
              <w:bottom w:val="single" w:color="000000" w:sz="6" w:space="0"/>
              <w:right w:val="single" w:color="000000" w:sz="6" w:space="0"/>
            </w:tcBorders>
            <w:tcPrChange w:id="871" w:author="Shilpa" w:date="2023-04-16T16:48:00Z">
              <w:tcPr>
                <w:tcW w:w="1095" w:type="dxa"/>
                <w:tcBorders>
                  <w:top w:val="single" w:color="000000" w:sz="6" w:space="0"/>
                  <w:left w:val="single" w:color="000000" w:sz="6" w:space="0"/>
                  <w:bottom w:val="single" w:color="000000" w:sz="6" w:space="0"/>
                  <w:right w:val="single" w:color="000000" w:sz="6" w:space="0"/>
                </w:tcBorders>
              </w:tcPr>
            </w:tcPrChange>
          </w:tcPr>
          <w:p>
            <w:pPr>
              <w:pStyle w:val="18"/>
              <w:jc w:val="both"/>
              <w:rPr>
                <w:szCs w:val="24"/>
              </w:rPr>
            </w:pPr>
            <w:r>
              <w:rPr>
                <w:szCs w:val="24"/>
              </w:rPr>
              <w:t xml:space="preserve">3 </w:t>
            </w:r>
          </w:p>
        </w:tc>
        <w:tc>
          <w:tcPr>
            <w:tcW w:w="2424" w:type="dxa"/>
            <w:tcBorders>
              <w:top w:val="single" w:color="000000" w:sz="6" w:space="0"/>
              <w:left w:val="single" w:color="000000" w:sz="6" w:space="0"/>
              <w:bottom w:val="single" w:color="000000" w:sz="6" w:space="0"/>
              <w:right w:val="single" w:color="000000" w:sz="6" w:space="0"/>
            </w:tcBorders>
            <w:tcPrChange w:id="872" w:author="Shilpa" w:date="2023-04-16T16:48:00Z">
              <w:tcPr>
                <w:tcW w:w="2424" w:type="dxa"/>
                <w:tcBorders>
                  <w:top w:val="single" w:color="000000" w:sz="6" w:space="0"/>
                  <w:left w:val="single" w:color="000000" w:sz="6" w:space="0"/>
                  <w:bottom w:val="single" w:color="000000" w:sz="6" w:space="0"/>
                  <w:right w:val="single" w:color="000000" w:sz="6" w:space="0"/>
                </w:tcBorders>
              </w:tcPr>
            </w:tcPrChange>
          </w:tcPr>
          <w:p>
            <w:pPr>
              <w:pStyle w:val="18"/>
              <w:jc w:val="both"/>
              <w:rPr>
                <w:szCs w:val="24"/>
              </w:rPr>
            </w:pPr>
            <w:r>
              <w:rPr>
                <w:szCs w:val="24"/>
              </w:rPr>
              <w:t xml:space="preserve">a </w:t>
            </w:r>
          </w:p>
        </w:tc>
      </w:tr>
      <w:tr>
        <w:tblPrEx>
          <w:tblCellMar>
            <w:top w:w="56" w:type="dxa"/>
            <w:left w:w="108" w:type="dxa"/>
            <w:bottom w:w="0" w:type="dxa"/>
            <w:right w:w="115" w:type="dxa"/>
          </w:tblCellMar>
          <w:tblPrExChange w:id="873" w:author="Shilpa" w:date="2023-04-16T16:48:00Z">
            <w:tblPrEx>
              <w:tblCellMar>
                <w:top w:w="56" w:type="dxa"/>
                <w:left w:w="108" w:type="dxa"/>
                <w:bottom w:w="0" w:type="dxa"/>
                <w:right w:w="115" w:type="dxa"/>
              </w:tblCellMar>
            </w:tblPrEx>
          </w:tblPrExChange>
        </w:tblPrEx>
        <w:trPr>
          <w:trHeight w:val="480" w:hRule="atLeast"/>
          <w:trPrChange w:id="873" w:author="Shilpa" w:date="2023-04-16T16:48:00Z">
            <w:trPr>
              <w:trHeight w:val="627" w:hRule="atLeast"/>
            </w:trPr>
          </w:trPrChange>
        </w:trPr>
        <w:tc>
          <w:tcPr>
            <w:tcW w:w="1095" w:type="dxa"/>
            <w:tcBorders>
              <w:top w:val="single" w:color="000000" w:sz="6" w:space="0"/>
              <w:left w:val="single" w:color="000000" w:sz="6" w:space="0"/>
              <w:bottom w:val="single" w:color="000000" w:sz="6" w:space="0"/>
              <w:right w:val="single" w:color="000000" w:sz="6" w:space="0"/>
            </w:tcBorders>
            <w:tcPrChange w:id="874" w:author="Shilpa" w:date="2023-04-16T16:48:00Z">
              <w:tcPr>
                <w:tcW w:w="1095" w:type="dxa"/>
                <w:tcBorders>
                  <w:top w:val="single" w:color="000000" w:sz="6" w:space="0"/>
                  <w:left w:val="single" w:color="000000" w:sz="6" w:space="0"/>
                  <w:bottom w:val="single" w:color="000000" w:sz="6" w:space="0"/>
                  <w:right w:val="single" w:color="000000" w:sz="6" w:space="0"/>
                </w:tcBorders>
              </w:tcPr>
            </w:tcPrChange>
          </w:tcPr>
          <w:p>
            <w:pPr>
              <w:pStyle w:val="18"/>
              <w:jc w:val="both"/>
              <w:rPr>
                <w:szCs w:val="24"/>
              </w:rPr>
            </w:pPr>
            <w:r>
              <w:rPr>
                <w:szCs w:val="24"/>
              </w:rPr>
              <w:t xml:space="preserve">4 </w:t>
            </w:r>
          </w:p>
        </w:tc>
        <w:tc>
          <w:tcPr>
            <w:tcW w:w="2424" w:type="dxa"/>
            <w:tcBorders>
              <w:top w:val="single" w:color="000000" w:sz="6" w:space="0"/>
              <w:left w:val="single" w:color="000000" w:sz="6" w:space="0"/>
              <w:bottom w:val="single" w:color="000000" w:sz="6" w:space="0"/>
              <w:right w:val="single" w:color="000000" w:sz="6" w:space="0"/>
            </w:tcBorders>
            <w:tcPrChange w:id="875" w:author="Shilpa" w:date="2023-04-16T16:48:00Z">
              <w:tcPr>
                <w:tcW w:w="2424" w:type="dxa"/>
                <w:tcBorders>
                  <w:top w:val="single" w:color="000000" w:sz="6" w:space="0"/>
                  <w:left w:val="single" w:color="000000" w:sz="6" w:space="0"/>
                  <w:bottom w:val="single" w:color="000000" w:sz="6" w:space="0"/>
                  <w:right w:val="single" w:color="000000" w:sz="6" w:space="0"/>
                </w:tcBorders>
              </w:tcPr>
            </w:tcPrChange>
          </w:tcPr>
          <w:p>
            <w:pPr>
              <w:pStyle w:val="18"/>
              <w:jc w:val="both"/>
              <w:rPr>
                <w:szCs w:val="24"/>
              </w:rPr>
            </w:pPr>
            <w:r>
              <w:rPr>
                <w:szCs w:val="24"/>
              </w:rPr>
              <w:t xml:space="preserve">a </w:t>
            </w:r>
          </w:p>
        </w:tc>
      </w:tr>
      <w:tr>
        <w:tblPrEx>
          <w:tblCellMar>
            <w:top w:w="56" w:type="dxa"/>
            <w:left w:w="108" w:type="dxa"/>
            <w:bottom w:w="0" w:type="dxa"/>
            <w:right w:w="115" w:type="dxa"/>
          </w:tblCellMar>
          <w:tblPrExChange w:id="876" w:author="Shilpa" w:date="2023-04-16T16:48:00Z">
            <w:tblPrEx>
              <w:tblCellMar>
                <w:top w:w="56" w:type="dxa"/>
                <w:left w:w="108" w:type="dxa"/>
                <w:bottom w:w="0" w:type="dxa"/>
                <w:right w:w="115" w:type="dxa"/>
              </w:tblCellMar>
            </w:tblPrEx>
          </w:tblPrExChange>
        </w:tblPrEx>
        <w:trPr>
          <w:trHeight w:val="576" w:hRule="atLeast"/>
          <w:trPrChange w:id="876" w:author="Shilpa" w:date="2023-04-16T16:48:00Z">
            <w:trPr>
              <w:trHeight w:val="670" w:hRule="atLeast"/>
            </w:trPr>
          </w:trPrChange>
        </w:trPr>
        <w:tc>
          <w:tcPr>
            <w:tcW w:w="1095" w:type="dxa"/>
            <w:tcBorders>
              <w:top w:val="single" w:color="000000" w:sz="6" w:space="0"/>
              <w:left w:val="single" w:color="000000" w:sz="6" w:space="0"/>
              <w:bottom w:val="single" w:color="000000" w:sz="6" w:space="0"/>
              <w:right w:val="single" w:color="000000" w:sz="6" w:space="0"/>
            </w:tcBorders>
            <w:tcPrChange w:id="877" w:author="Shilpa" w:date="2023-04-16T16:48:00Z">
              <w:tcPr>
                <w:tcW w:w="1095" w:type="dxa"/>
                <w:tcBorders>
                  <w:top w:val="single" w:color="000000" w:sz="6" w:space="0"/>
                  <w:left w:val="single" w:color="000000" w:sz="6" w:space="0"/>
                  <w:bottom w:val="single" w:color="000000" w:sz="6" w:space="0"/>
                  <w:right w:val="single" w:color="000000" w:sz="6" w:space="0"/>
                </w:tcBorders>
              </w:tcPr>
            </w:tcPrChange>
          </w:tcPr>
          <w:p>
            <w:pPr>
              <w:pStyle w:val="18"/>
              <w:jc w:val="both"/>
              <w:rPr>
                <w:szCs w:val="24"/>
              </w:rPr>
            </w:pPr>
            <w:r>
              <w:rPr>
                <w:szCs w:val="24"/>
              </w:rPr>
              <w:t xml:space="preserve">5 </w:t>
            </w:r>
          </w:p>
        </w:tc>
        <w:tc>
          <w:tcPr>
            <w:tcW w:w="2424" w:type="dxa"/>
            <w:tcBorders>
              <w:top w:val="single" w:color="000000" w:sz="6" w:space="0"/>
              <w:left w:val="single" w:color="000000" w:sz="6" w:space="0"/>
              <w:bottom w:val="single" w:color="000000" w:sz="6" w:space="0"/>
              <w:right w:val="single" w:color="000000" w:sz="6" w:space="0"/>
            </w:tcBorders>
            <w:tcPrChange w:id="878" w:author="Shilpa" w:date="2023-04-16T16:48:00Z">
              <w:tcPr>
                <w:tcW w:w="2424" w:type="dxa"/>
                <w:tcBorders>
                  <w:top w:val="single" w:color="000000" w:sz="6" w:space="0"/>
                  <w:left w:val="single" w:color="000000" w:sz="6" w:space="0"/>
                  <w:bottom w:val="single" w:color="000000" w:sz="6" w:space="0"/>
                  <w:right w:val="single" w:color="000000" w:sz="6" w:space="0"/>
                </w:tcBorders>
              </w:tcPr>
            </w:tcPrChange>
          </w:tcPr>
          <w:p>
            <w:pPr>
              <w:pStyle w:val="18"/>
              <w:jc w:val="both"/>
              <w:rPr>
                <w:szCs w:val="24"/>
              </w:rPr>
            </w:pPr>
            <w:r>
              <w:rPr>
                <w:szCs w:val="24"/>
              </w:rPr>
              <w:t xml:space="preserve">c </w:t>
            </w:r>
          </w:p>
        </w:tc>
      </w:tr>
    </w:tbl>
    <w:p>
      <w:pPr>
        <w:pStyle w:val="18"/>
        <w:jc w:val="both"/>
      </w:pPr>
    </w:p>
    <w:p>
      <w:pPr>
        <w:pStyle w:val="15"/>
        <w:jc w:val="both"/>
        <w:rPr>
          <w:del w:id="879" w:author="asus" w:date="2023-04-22T19:47:00Z"/>
        </w:rPr>
      </w:pPr>
      <w:del w:id="880" w:author="asus" w:date="2023-04-22T19:47:00Z">
        <w:r>
          <w:rPr>
            <w:lang w:val="en-US"/>
          </w:rPr>
          <w:delText>3.6</w:delText>
        </w:r>
      </w:del>
      <w:del w:id="881" w:author="asus" w:date="2023-04-22T19:47:00Z">
        <w:r>
          <w:rPr/>
          <w:delText xml:space="preserve"> </w:delText>
        </w:r>
        <w:commentRangeStart w:id="54"/>
        <w:commentRangeStart w:id="55"/>
        <w:r>
          <w:rPr/>
          <w:delText>Summary</w:delText>
        </w:r>
        <w:commentRangeEnd w:id="54"/>
      </w:del>
      <w:del w:id="882" w:author="asus" w:date="2023-04-22T19:47:00Z">
        <w:r>
          <w:rPr/>
          <w:commentReference w:id="54"/>
        </w:r>
        <w:commentRangeEnd w:id="55"/>
      </w:del>
      <w:r>
        <w:commentReference w:id="55"/>
      </w:r>
      <w:del w:id="883" w:author="asus" w:date="2023-04-22T19:47:00Z">
        <w:r>
          <w:rPr/>
          <w:delText xml:space="preserve"> </w:delText>
        </w:r>
      </w:del>
    </w:p>
    <w:p>
      <w:pPr>
        <w:spacing w:after="70" w:line="259" w:lineRule="auto"/>
        <w:jc w:val="both"/>
        <w:rPr>
          <w:del w:id="884" w:author="asus" w:date="2023-04-22T19:47:00Z"/>
        </w:rPr>
      </w:pPr>
      <w:del w:id="885" w:author="asus" w:date="2023-04-22T19:47:00Z">
        <w:r>
          <w:rPr>
            <w:rFonts w:ascii="Century" w:hAnsi="Century" w:eastAsia="Century" w:cs="Century"/>
            <w:color w:val="2E75B5"/>
            <w:sz w:val="44"/>
          </w:rPr>
          <w:delText xml:space="preserve"> </w:delText>
        </w:r>
      </w:del>
    </w:p>
    <w:p>
      <w:pPr>
        <w:pStyle w:val="18"/>
        <w:numPr>
          <w:ilvl w:val="0"/>
          <w:numId w:val="3"/>
        </w:numPr>
        <w:jc w:val="both"/>
        <w:rPr>
          <w:del w:id="886" w:author="asus" w:date="2023-04-22T19:47:00Z"/>
          <w:b/>
          <w:bCs/>
        </w:rPr>
      </w:pPr>
      <w:del w:id="887" w:author="asus" w:date="2023-04-22T19:47:00Z">
        <w:commentRangeStart w:id="56"/>
        <w:commentRangeStart w:id="57"/>
        <w:r>
          <w:rPr/>
          <w:delText>Create a new Canvas</w:delText>
        </w:r>
        <w:commentRangeEnd w:id="56"/>
      </w:del>
      <w:del w:id="888" w:author="asus" w:date="2023-04-22T19:47:00Z">
        <w:r>
          <w:rPr/>
          <w:commentReference w:id="56"/>
        </w:r>
        <w:commentRangeEnd w:id="57"/>
      </w:del>
      <w:r>
        <w:commentReference w:id="57"/>
      </w:r>
      <w:del w:id="889" w:author="asus" w:date="2023-04-22T19:47:00Z">
        <w:r>
          <w:rPr/>
          <w:delText xml:space="preserve"> GameObject by right-clicking in the Hierarchy window and selecting </w:delText>
        </w:r>
      </w:del>
      <w:del w:id="890" w:author="asus" w:date="2023-04-22T19:47:00Z">
        <w:r>
          <w:rPr>
            <w:b/>
            <w:bCs/>
          </w:rPr>
          <w:delText>UI → Canvas.</w:delText>
        </w:r>
      </w:del>
    </w:p>
    <w:p>
      <w:pPr>
        <w:pStyle w:val="18"/>
        <w:jc w:val="both"/>
        <w:rPr>
          <w:del w:id="891" w:author="asus" w:date="2023-04-22T19:47:00Z"/>
        </w:rPr>
      </w:pPr>
    </w:p>
    <w:p>
      <w:pPr>
        <w:pStyle w:val="18"/>
        <w:numPr>
          <w:ilvl w:val="0"/>
          <w:numId w:val="3"/>
        </w:numPr>
        <w:jc w:val="both"/>
        <w:rPr>
          <w:del w:id="892" w:author="asus" w:date="2023-04-22T19:47:00Z"/>
          <w:b/>
          <w:bCs/>
        </w:rPr>
      </w:pPr>
      <w:del w:id="893" w:author="asus" w:date="2023-04-22T19:47:00Z">
        <w:r>
          <w:rPr/>
          <w:delText xml:space="preserve">Set the Render Mode of the Canvas component to </w:delText>
        </w:r>
      </w:del>
      <w:del w:id="894" w:author="asus" w:date="2023-04-22T19:47:00Z">
        <w:r>
          <w:rPr>
            <w:b/>
            <w:bCs/>
          </w:rPr>
          <w:delText>World Space.</w:delText>
        </w:r>
      </w:del>
    </w:p>
    <w:p>
      <w:pPr>
        <w:pStyle w:val="18"/>
        <w:jc w:val="both"/>
        <w:rPr>
          <w:del w:id="895" w:author="asus" w:date="2023-04-22T19:47:00Z"/>
          <w:b/>
          <w:bCs/>
        </w:rPr>
      </w:pPr>
    </w:p>
    <w:p>
      <w:pPr>
        <w:pStyle w:val="18"/>
        <w:numPr>
          <w:ilvl w:val="0"/>
          <w:numId w:val="3"/>
        </w:numPr>
        <w:jc w:val="both"/>
        <w:rPr>
          <w:del w:id="896" w:author="asus" w:date="2023-04-22T19:47:00Z"/>
        </w:rPr>
      </w:pPr>
      <w:del w:id="897" w:author="asus" w:date="2023-04-22T19:47:00Z">
        <w:r>
          <w:rPr/>
          <w:delText xml:space="preserve">Add UI elements to the canvas by right-clicking in the Hierarchy window and selecting </w:delText>
        </w:r>
      </w:del>
      <w:del w:id="898" w:author="asus" w:date="2023-04-22T19:47:00Z">
        <w:r>
          <w:rPr>
            <w:b/>
            <w:bCs/>
          </w:rPr>
          <w:delText>UI → Text, UI → Image</w:delText>
        </w:r>
      </w:del>
      <w:del w:id="899" w:author="asus" w:date="2023-04-22T19:47:00Z">
        <w:r>
          <w:rPr/>
          <w:delText>, or any other UI element.</w:delText>
        </w:r>
      </w:del>
    </w:p>
    <w:p>
      <w:pPr>
        <w:pStyle w:val="18"/>
        <w:jc w:val="both"/>
        <w:rPr>
          <w:del w:id="900" w:author="asus" w:date="2023-04-22T19:47:00Z"/>
        </w:rPr>
      </w:pPr>
    </w:p>
    <w:p>
      <w:pPr>
        <w:pStyle w:val="18"/>
        <w:numPr>
          <w:ilvl w:val="0"/>
          <w:numId w:val="3"/>
        </w:numPr>
        <w:jc w:val="both"/>
        <w:rPr>
          <w:del w:id="901" w:author="asus" w:date="2023-04-22T19:47:00Z"/>
        </w:rPr>
      </w:pPr>
      <w:del w:id="902" w:author="asus" w:date="2023-04-22T19:47:00Z">
        <w:r>
          <w:rPr/>
          <w:delText>Position the UI elements within the</w:delText>
        </w:r>
      </w:del>
      <w:del w:id="903" w:author="asus" w:date="2023-04-22T19:47:00Z">
        <w:r>
          <w:rPr>
            <w:b/>
            <w:bCs/>
          </w:rPr>
          <w:delText xml:space="preserve"> VR environment by adjusting </w:delText>
        </w:r>
      </w:del>
      <w:del w:id="904" w:author="asus" w:date="2023-04-22T19:47:00Z">
        <w:r>
          <w:rPr/>
          <w:delText>their transform properties.</w:delText>
        </w:r>
      </w:del>
    </w:p>
    <w:p>
      <w:pPr>
        <w:pStyle w:val="18"/>
        <w:jc w:val="both"/>
        <w:rPr>
          <w:del w:id="905" w:author="asus" w:date="2023-04-22T19:47:00Z"/>
        </w:rPr>
      </w:pPr>
    </w:p>
    <w:p>
      <w:pPr>
        <w:pStyle w:val="18"/>
        <w:numPr>
          <w:ilvl w:val="0"/>
          <w:numId w:val="3"/>
        </w:numPr>
        <w:jc w:val="both"/>
        <w:rPr>
          <w:del w:id="906" w:author="asus" w:date="2023-04-22T19:47:00Z"/>
        </w:rPr>
      </w:pPr>
      <w:del w:id="907" w:author="asus" w:date="2023-04-22T19:47:00Z">
        <w:r>
          <w:rPr/>
          <w:delText xml:space="preserve">Attach the canvas to the appropriate </w:delText>
        </w:r>
      </w:del>
      <w:del w:id="908" w:author="asus" w:date="2023-04-22T19:47:00Z">
        <w:r>
          <w:rPr>
            <w:b/>
            <w:bCs/>
          </w:rPr>
          <w:delText>VR camera.</w:delText>
        </w:r>
      </w:del>
    </w:p>
    <w:p>
      <w:pPr>
        <w:pStyle w:val="18"/>
        <w:jc w:val="both"/>
        <w:rPr>
          <w:del w:id="909" w:author="asus" w:date="2023-04-22T19:47:00Z"/>
        </w:rPr>
      </w:pPr>
    </w:p>
    <w:p>
      <w:pPr>
        <w:pStyle w:val="18"/>
        <w:numPr>
          <w:ilvl w:val="0"/>
          <w:numId w:val="3"/>
        </w:numPr>
        <w:jc w:val="both"/>
        <w:rPr>
          <w:del w:id="910" w:author="asus" w:date="2023-04-22T19:47:00Z"/>
        </w:rPr>
      </w:pPr>
      <w:del w:id="911" w:author="asus" w:date="2023-04-22T19:47:00Z">
        <w:r>
          <w:rPr/>
          <w:delText>If required, add scripts to the</w:delText>
        </w:r>
      </w:del>
      <w:del w:id="912" w:author="asus" w:date="2023-04-22T19:47:00Z">
        <w:r>
          <w:rPr>
            <w:b/>
            <w:bCs/>
          </w:rPr>
          <w:delText xml:space="preserve"> UI elements</w:delText>
        </w:r>
      </w:del>
      <w:del w:id="913" w:author="asus" w:date="2023-04-22T19:47:00Z">
        <w:r>
          <w:rPr/>
          <w:delText xml:space="preserve"> to control their behavior and interaction with the user.</w:delText>
        </w:r>
      </w:del>
    </w:p>
    <w:p>
      <w:pPr>
        <w:pStyle w:val="18"/>
        <w:jc w:val="both"/>
        <w:rPr>
          <w:del w:id="914" w:author="asus" w:date="2023-04-22T19:47:00Z"/>
        </w:rPr>
      </w:pPr>
    </w:p>
    <w:p>
      <w:pPr>
        <w:pStyle w:val="18"/>
        <w:numPr>
          <w:ilvl w:val="0"/>
          <w:numId w:val="3"/>
        </w:numPr>
        <w:jc w:val="both"/>
        <w:rPr>
          <w:del w:id="915" w:author="asus" w:date="2023-04-22T19:47:00Z"/>
        </w:rPr>
      </w:pPr>
      <w:del w:id="916" w:author="asus" w:date="2023-04-22T19:47:00Z">
        <w:r>
          <w:rPr>
            <w:b/>
            <w:bCs/>
          </w:rPr>
          <w:delText>Test the VR projec</w:delText>
        </w:r>
      </w:del>
      <w:del w:id="917" w:author="asus" w:date="2023-04-22T19:47:00Z">
        <w:r>
          <w:rPr/>
          <w:delText>t with the UI to ensure everything is working correctly.</w:delText>
        </w:r>
      </w:del>
    </w:p>
    <w:p>
      <w:pPr>
        <w:pStyle w:val="18"/>
        <w:ind w:left="420"/>
        <w:jc w:val="both"/>
      </w:pPr>
    </w:p>
    <w:p>
      <w:pPr>
        <w:pStyle w:val="18"/>
        <w:ind w:left="420"/>
        <w:jc w:val="both"/>
      </w:pPr>
    </w:p>
    <w:p>
      <w:pPr>
        <w:pStyle w:val="18"/>
        <w:ind w:left="420"/>
        <w:jc w:val="both"/>
      </w:pPr>
    </w:p>
    <w:p>
      <w:pPr>
        <w:keepNext/>
        <w:keepLines/>
        <w:spacing w:line="276" w:lineRule="auto"/>
        <w:ind w:firstLine="5"/>
        <w:jc w:val="both"/>
        <w:rPr>
          <w:ins w:id="918" w:author="asus" w:date="2023-04-22T19:17:00Z"/>
          <w:rFonts w:ascii="Twentieth Century" w:hAnsi="Twentieth Century" w:eastAsia="Twentieth Century" w:cs="Twentieth Century"/>
          <w:color w:val="2E75B5"/>
          <w:sz w:val="44"/>
          <w:szCs w:val="44"/>
        </w:rPr>
      </w:pPr>
      <w:ins w:id="919" w:author="asus" w:date="2023-04-22T19:19:00Z">
        <w:r>
          <w:rPr>
            <w:rFonts w:ascii="Twentieth Century" w:hAnsi="Twentieth Century" w:eastAsia="Twentieth Century" w:cs="Twentieth Century"/>
            <w:color w:val="2E75B5"/>
            <w:sz w:val="44"/>
            <w:szCs w:val="44"/>
          </w:rPr>
          <w:t>3.</w:t>
        </w:r>
      </w:ins>
      <w:ins w:id="920" w:author="asus" w:date="2023-04-22T19:48:00Z">
        <w:r>
          <w:rPr>
            <w:rFonts w:ascii="Twentieth Century" w:hAnsi="Twentieth Century" w:eastAsia="Twentieth Century" w:cs="Twentieth Century"/>
            <w:color w:val="2E75B5"/>
            <w:sz w:val="44"/>
            <w:szCs w:val="44"/>
          </w:rPr>
          <w:t>9</w:t>
        </w:r>
      </w:ins>
      <w:ins w:id="921" w:author="asus" w:date="2023-04-22T19:17:00Z">
        <w:r>
          <w:rPr>
            <w:rFonts w:ascii="Twentieth Century" w:hAnsi="Twentieth Century" w:eastAsia="Twentieth Century" w:cs="Twentieth Century"/>
            <w:color w:val="2E75B5"/>
            <w:sz w:val="44"/>
            <w:szCs w:val="44"/>
          </w:rPr>
          <w:t xml:space="preserve"> Try It Yourself  </w:t>
        </w:r>
      </w:ins>
    </w:p>
    <w:p>
      <w:pPr>
        <w:pStyle w:val="26"/>
        <w:spacing w:line="276" w:lineRule="auto"/>
        <w:jc w:val="both"/>
        <w:rPr>
          <w:ins w:id="923" w:author="asus" w:date="2023-04-22T19:17:00Z"/>
          <w:color w:val="000000"/>
        </w:rPr>
        <w:pPrChange w:id="922" w:author="asus" w:date="2023-04-22T19:19:00Z">
          <w:pPr>
            <w:spacing w:line="276" w:lineRule="auto"/>
            <w:jc w:val="both"/>
          </w:pPr>
        </w:pPrChange>
      </w:pPr>
      <w:ins w:id="924" w:author="asus" w:date="2023-04-22T19:17:00Z">
        <w:r>
          <w:rPr/>
          <w:t xml:space="preserve"> </w:t>
        </w:r>
      </w:ins>
      <w:ins w:id="925" w:author="asus" w:date="2023-04-22T19:17:00Z">
        <w:r>
          <w:rPr>
            <w:rFonts w:eastAsia="Quattrocento Sans" w:asciiTheme="minorHAnsi" w:hAnsiTheme="minorHAnsi" w:cstheme="minorBidi"/>
            <w:rPrChange w:id="926" w:author="asus" w:date="2023-04-22T19:19:00Z">
              <w:rPr>
                <w:rFonts w:ascii="Quattrocento Sans" w:hAnsi="Quattrocento Sans" w:eastAsia="Quattrocento Sans" w:cs="Quattrocento Sans"/>
              </w:rPr>
            </w:rPrChange>
          </w:rPr>
          <w:t>⮚</w:t>
        </w:r>
      </w:ins>
      <w:ins w:id="927" w:author="asus" w:date="2023-04-22T19:17:00Z">
        <w:r>
          <w:rPr>
            <w:color w:val="000000"/>
          </w:rPr>
          <w:t xml:space="preserve"> </w:t>
        </w:r>
      </w:ins>
      <w:ins w:id="928" w:author="asus" w:date="2023-04-22T19:18:00Z">
        <w:r>
          <w:rPr>
            <w:color w:val="000000"/>
          </w:rPr>
          <w:t>Add Controller Ray Interactor</w:t>
        </w:r>
      </w:ins>
    </w:p>
    <w:p>
      <w:pPr>
        <w:pStyle w:val="26"/>
        <w:spacing w:line="276" w:lineRule="auto"/>
        <w:jc w:val="both"/>
        <w:rPr>
          <w:ins w:id="930" w:author="asus" w:date="2023-04-22T19:17:00Z"/>
        </w:rPr>
        <w:pPrChange w:id="929" w:author="asus" w:date="2023-04-22T19:19:00Z">
          <w:pPr>
            <w:spacing w:line="276" w:lineRule="auto"/>
            <w:jc w:val="both"/>
          </w:pPr>
        </w:pPrChange>
      </w:pPr>
      <w:ins w:id="931" w:author="asus" w:date="2023-04-22T19:17:00Z">
        <w:r>
          <w:rPr>
            <w:rFonts w:eastAsia="Quattrocento Sans" w:asciiTheme="minorHAnsi" w:hAnsiTheme="minorHAnsi" w:cstheme="minorBidi"/>
            <w:rPrChange w:id="932" w:author="asus" w:date="2023-04-22T19:19:00Z">
              <w:rPr>
                <w:rFonts w:ascii="Quattrocento Sans" w:hAnsi="Quattrocento Sans" w:eastAsia="Quattrocento Sans" w:cs="Quattrocento Sans"/>
              </w:rPr>
            </w:rPrChange>
          </w:rPr>
          <w:t xml:space="preserve"> ⮚</w:t>
        </w:r>
      </w:ins>
      <w:ins w:id="933" w:author="asus" w:date="2023-04-22T19:17:00Z">
        <w:r>
          <w:rPr>
            <w:rFonts w:eastAsia="Arial" w:asciiTheme="minorHAnsi" w:hAnsiTheme="minorHAnsi" w:cstheme="minorBidi"/>
            <w:rPrChange w:id="934" w:author="asus" w:date="2023-04-22T19:19:00Z">
              <w:rPr>
                <w:rFonts w:ascii="Arial" w:hAnsi="Arial" w:eastAsia="Arial" w:cs="Arial"/>
              </w:rPr>
            </w:rPrChange>
          </w:rPr>
          <w:t xml:space="preserve"> </w:t>
        </w:r>
      </w:ins>
      <w:ins w:id="935" w:author="asus" w:date="2023-04-22T19:17:00Z">
        <w:r>
          <w:rPr>
            <w:color w:val="000000"/>
          </w:rPr>
          <w:t>Add OVRPlayerController and OVRCameraRig and make a simple VR Scene.</w:t>
        </w:r>
      </w:ins>
      <w:ins w:id="936" w:author="asus" w:date="2023-04-22T19:17:00Z">
        <w:r>
          <w:rPr>
            <w:rFonts w:eastAsia="Calibri" w:asciiTheme="minorHAnsi" w:hAnsiTheme="minorHAnsi" w:cstheme="minorBidi"/>
            <w:rPrChange w:id="937" w:author="asus" w:date="2023-04-22T19:19:00Z">
              <w:rPr>
                <w:rFonts w:ascii="Calibri" w:hAnsi="Calibri" w:eastAsia="Calibri" w:cs="Calibri"/>
              </w:rPr>
            </w:rPrChange>
          </w:rPr>
          <w:t xml:space="preserve"> </w:t>
        </w:r>
      </w:ins>
    </w:p>
    <w:p>
      <w:pPr>
        <w:pStyle w:val="26"/>
        <w:spacing w:line="276" w:lineRule="auto"/>
        <w:jc w:val="both"/>
        <w:rPr>
          <w:ins w:id="939" w:author="asus" w:date="2023-04-22T19:17:00Z"/>
          <w:color w:val="000000"/>
        </w:rPr>
        <w:pPrChange w:id="938" w:author="asus" w:date="2023-04-22T19:19:00Z">
          <w:pPr>
            <w:spacing w:line="276" w:lineRule="auto"/>
            <w:jc w:val="both"/>
          </w:pPr>
        </w:pPrChange>
      </w:pPr>
      <w:ins w:id="940" w:author="asus" w:date="2023-04-22T19:17:00Z">
        <w:r>
          <w:rPr>
            <w:rFonts w:eastAsia="Quattrocento Sans" w:asciiTheme="minorHAnsi" w:hAnsiTheme="minorHAnsi" w:cstheme="minorBidi"/>
            <w:rPrChange w:id="941" w:author="asus" w:date="2023-04-22T19:19:00Z">
              <w:rPr>
                <w:rFonts w:ascii="Quattrocento Sans" w:hAnsi="Quattrocento Sans" w:eastAsia="Quattrocento Sans" w:cs="Quattrocento Sans"/>
              </w:rPr>
            </w:rPrChange>
          </w:rPr>
          <w:t xml:space="preserve"> ⮚</w:t>
        </w:r>
      </w:ins>
      <w:ins w:id="942" w:author="asus" w:date="2023-04-22T19:17:00Z">
        <w:r>
          <w:rPr>
            <w:rFonts w:eastAsia="Arial" w:asciiTheme="minorHAnsi" w:hAnsiTheme="minorHAnsi" w:cstheme="minorBidi"/>
            <w:rPrChange w:id="943" w:author="asus" w:date="2023-04-22T19:19:00Z">
              <w:rPr>
                <w:rFonts w:ascii="Arial" w:hAnsi="Arial" w:eastAsia="Arial" w:cs="Arial"/>
              </w:rPr>
            </w:rPrChange>
          </w:rPr>
          <w:t xml:space="preserve"> </w:t>
        </w:r>
      </w:ins>
      <w:ins w:id="944" w:author="asus" w:date="2023-04-22T19:17:00Z">
        <w:r>
          <w:rPr>
            <w:color w:val="000000"/>
          </w:rPr>
          <w:t xml:space="preserve">Test the VR Scene in Oculus HMD. </w:t>
        </w:r>
      </w:ins>
    </w:p>
    <w:p>
      <w:pPr>
        <w:pStyle w:val="15"/>
        <w:ind w:left="420"/>
        <w:jc w:val="both"/>
        <w:pPrChange w:id="945" w:author="asus" w:date="2023-04-22T19:16:00Z">
          <w:pPr>
            <w:pStyle w:val="18"/>
            <w:ind w:left="420"/>
            <w:jc w:val="both"/>
          </w:pPr>
        </w:pPrChange>
      </w:pPr>
    </w:p>
    <w:sectPr>
      <w:pgSz w:w="11906" w:h="16838"/>
      <w:pgMar w:top="1440" w:right="1800" w:bottom="1440" w:left="1800" w:header="720" w:footer="720" w:gutter="0"/>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Shilpa" w:date="2023-04-16T16:40:00Z" w:initials="">
    <w:p w14:paraId="46D67BEC">
      <w:pPr>
        <w:pStyle w:val="9"/>
        <w:rPr>
          <w:lang w:val="en-GB"/>
        </w:rPr>
      </w:pPr>
      <w:r>
        <w:rPr>
          <w:lang w:val="en-GB"/>
        </w:rPr>
        <w:t>Updated the topic heading.</w:t>
      </w:r>
    </w:p>
  </w:comment>
  <w:comment w:id="1" w:author="Shilpa" w:date="2023-04-16T16:39:00Z" w:initials="">
    <w:p w14:paraId="15CF243C">
      <w:pPr>
        <w:pStyle w:val="9"/>
        <w:rPr>
          <w:lang w:val="en-GB"/>
        </w:rPr>
      </w:pPr>
      <w:r>
        <w:rPr>
          <w:lang w:val="en-GB"/>
        </w:rPr>
        <w:t>I have moved the intro on UI to beginning.</w:t>
      </w:r>
    </w:p>
  </w:comment>
  <w:comment w:id="2" w:author="Shilpa" w:date="2023-04-14T21:06:00Z" w:initials="">
    <w:p w14:paraId="76611732">
      <w:pPr>
        <w:pStyle w:val="9"/>
      </w:pPr>
      <w:r>
        <w:rPr>
          <w:lang w:val="en-GB"/>
        </w:rPr>
        <w:t>Figure number should be 3.1, pls update all the figure numbers in the document.</w:t>
      </w:r>
    </w:p>
  </w:comment>
  <w:comment w:id="3" w:author="asus" w:date="2023-04-22T18:53:00Z" w:initials="a">
    <w:p w14:paraId="4C163DBE">
      <w:pPr>
        <w:pStyle w:val="9"/>
      </w:pPr>
      <w:r>
        <w:t>Done</w:t>
      </w:r>
    </w:p>
    <w:p w14:paraId="11207A33">
      <w:pPr>
        <w:pStyle w:val="9"/>
      </w:pPr>
    </w:p>
  </w:comment>
  <w:comment w:id="4" w:author="NM" w:date="2023-04-16T10:15:00Z" w:initials="">
    <w:p w14:paraId="7E412279">
      <w:pPr>
        <w:pStyle w:val="9"/>
      </w:pPr>
      <w:r>
        <w:t>Where is the figure referred to in the text? And this needs to be moved after a brief explanation/introduction. Can the SME please move it to the right place?</w:t>
      </w:r>
    </w:p>
  </w:comment>
  <w:comment w:id="5" w:author="Shilpa" w:date="2023-04-16T16:40:00Z" w:initials="">
    <w:p w14:paraId="06D644DF">
      <w:pPr>
        <w:pStyle w:val="9"/>
        <w:rPr>
          <w:lang w:val="en-GB"/>
        </w:rPr>
      </w:pPr>
      <w:r>
        <w:rPr>
          <w:lang w:val="en-GB"/>
        </w:rPr>
        <w:t>Figure must be referred in text before the image. Similar to session 2.</w:t>
      </w:r>
    </w:p>
  </w:comment>
  <w:comment w:id="6" w:author="asus" w:date="2023-04-22T18:54:00Z" w:initials="a">
    <w:p w14:paraId="72565470">
      <w:pPr>
        <w:pStyle w:val="9"/>
      </w:pPr>
      <w:r>
        <w:t>In the Above Paragraph</w:t>
      </w:r>
    </w:p>
    <w:p w14:paraId="66CD00F6">
      <w:pPr>
        <w:pStyle w:val="9"/>
      </w:pPr>
    </w:p>
    <w:p w14:paraId="14126013">
      <w:pPr>
        <w:pStyle w:val="9"/>
      </w:pPr>
    </w:p>
  </w:comment>
  <w:comment w:id="7" w:author="NM" w:date="2023-04-16T10:20:00Z" w:initials="">
    <w:p w14:paraId="6DCA7812">
      <w:pPr>
        <w:pStyle w:val="9"/>
      </w:pPr>
      <w:r>
        <w:t xml:space="preserve">SME: Please move figures after an introduction/explanation and also refer the figures in text. This is to be done for all figures please. </w:t>
      </w:r>
    </w:p>
  </w:comment>
  <w:comment w:id="8" w:author="asus" w:date="2023-04-22T20:07:00Z" w:initials="a">
    <w:p w14:paraId="127D0265">
      <w:pPr>
        <w:pStyle w:val="9"/>
      </w:pPr>
      <w:r>
        <w:annotationRef/>
      </w:r>
    </w:p>
  </w:comment>
  <w:comment w:id="9" w:author="asus" w:date="2023-04-22T20:08:00Z" w:initials="a">
    <w:p w14:paraId="30402AE8">
      <w:pPr>
        <w:pStyle w:val="9"/>
      </w:pPr>
      <w:r>
        <w:t>Done</w:t>
      </w:r>
    </w:p>
  </w:comment>
  <w:comment w:id="10" w:author="souvik nath" w:date="2023-04-14T00:55:00Z" w:initials="sn">
    <w:p w14:paraId="7BC27A5E">
      <w:pPr>
        <w:pStyle w:val="9"/>
      </w:pPr>
      <w:r>
        <w:t>What are those? it is showing in my system.</w:t>
      </w:r>
    </w:p>
  </w:comment>
  <w:comment w:id="11" w:author="Shilpa" w:date="2023-04-16T16:41:00Z" w:initials="">
    <w:p w14:paraId="34C44DCB">
      <w:pPr>
        <w:pStyle w:val="9"/>
        <w:rPr>
          <w:lang w:val="en-GB"/>
        </w:rPr>
      </w:pPr>
      <w:r>
        <w:rPr>
          <w:lang w:val="en-GB"/>
        </w:rPr>
        <w:t>Will check with the reviewer, what is displayed here.</w:t>
      </w:r>
    </w:p>
  </w:comment>
  <w:comment w:id="12" w:author="asus" w:date="2023-04-22T18:56:00Z" w:initials="a">
    <w:p w14:paraId="4B3E098E">
      <w:pPr>
        <w:pStyle w:val="9"/>
      </w:pPr>
      <w:r>
        <w:t>Its showing hand controller and VR 3D environment here</w:t>
      </w:r>
    </w:p>
  </w:comment>
  <w:comment w:id="13" w:author="NM" w:date="2023-04-16T10:21:00Z" w:initials="">
    <w:p w14:paraId="12C16E72">
      <w:pPr>
        <w:pStyle w:val="9"/>
      </w:pPr>
      <w:r>
        <w:t>Figure not referenced in text. Please check for all figures.</w:t>
      </w:r>
    </w:p>
  </w:comment>
  <w:comment w:id="14" w:author="asus" w:date="2023-04-22T18:56:00Z" w:initials="a">
    <w:p w14:paraId="1DD76804">
      <w:pPr>
        <w:pStyle w:val="9"/>
      </w:pPr>
      <w:r>
        <w:t>Done</w:t>
      </w:r>
    </w:p>
  </w:comment>
  <w:comment w:id="15" w:author="souvik nath" w:date="2023-04-14T00:59:00Z" w:initials="sn">
    <w:p w14:paraId="696D26FA">
      <w:pPr>
        <w:pStyle w:val="9"/>
      </w:pPr>
      <w:r>
        <w:t>I hope it is shown in previous Sessions</w:t>
      </w:r>
    </w:p>
  </w:comment>
  <w:comment w:id="16" w:author="Shilpa" w:date="2023-04-16T16:43:00Z" w:initials="">
    <w:p w14:paraId="008F2F6E">
      <w:pPr>
        <w:pStyle w:val="9"/>
        <w:rPr>
          <w:lang w:val="en-GB"/>
        </w:rPr>
      </w:pPr>
      <w:r>
        <w:rPr>
          <w:lang w:val="en-GB"/>
        </w:rPr>
        <w:t xml:space="preserve">SME to confirm if </w:t>
      </w:r>
      <w:r>
        <w:rPr>
          <w:rFonts w:ascii="Bookman Old Style" w:hAnsi="Bookman Old Style" w:cs="Bookman Old Style"/>
          <w:b/>
          <w:bCs/>
          <w:sz w:val="24"/>
          <w:szCs w:val="24"/>
        </w:rPr>
        <w:t>XR Interaction Toolkit</w:t>
      </w:r>
      <w:r>
        <w:rPr>
          <w:rFonts w:ascii="Bookman Old Style" w:hAnsi="Bookman Old Style" w:cs="Bookman Old Style"/>
          <w:b/>
          <w:bCs/>
          <w:sz w:val="24"/>
          <w:szCs w:val="24"/>
          <w:lang w:val="en-GB"/>
        </w:rPr>
        <w:t xml:space="preserve"> </w:t>
      </w:r>
      <w:r>
        <w:rPr>
          <w:rFonts w:ascii="Bookman Old Style" w:hAnsi="Bookman Old Style" w:cs="Bookman Old Style"/>
          <w:sz w:val="24"/>
          <w:szCs w:val="24"/>
          <w:lang w:val="en-GB"/>
        </w:rPr>
        <w:t>is covered in session 2?</w:t>
      </w:r>
    </w:p>
  </w:comment>
  <w:comment w:id="17" w:author="asus" w:date="2023-04-22T18:57:00Z" w:initials="a">
    <w:p w14:paraId="42FB022E">
      <w:pPr>
        <w:pStyle w:val="9"/>
      </w:pPr>
      <w:r>
        <w:t xml:space="preserve">Yes its covered </w:t>
      </w:r>
    </w:p>
  </w:comment>
  <w:comment w:id="18" w:author="NM" w:date="2023-04-16T11:06:00Z" w:initials="">
    <w:p w14:paraId="0D580182">
      <w:pPr>
        <w:pStyle w:val="9"/>
      </w:pPr>
      <w:r>
        <w:t xml:space="preserve">Figure is not referred in the steps. </w:t>
      </w:r>
    </w:p>
  </w:comment>
  <w:comment w:id="19" w:author="asus" w:date="2023-04-22T20:07:00Z" w:initials="a">
    <w:p w14:paraId="38137507">
      <w:pPr>
        <w:pStyle w:val="9"/>
      </w:pPr>
      <w:r>
        <w:t>Done</w:t>
      </w:r>
    </w:p>
  </w:comment>
  <w:comment w:id="20" w:author="souvik nath" w:date="2023-04-14T01:01:00Z" w:initials="sn">
    <w:p w14:paraId="4A2B6D9C">
      <w:pPr>
        <w:pStyle w:val="9"/>
      </w:pPr>
      <w:r>
        <w:t>Can you please add an additional step after that it is not clear here</w:t>
      </w:r>
    </w:p>
  </w:comment>
  <w:comment w:id="21" w:author="asus" w:date="2023-04-22T18:59:00Z" w:initials="a">
    <w:p w14:paraId="677F116F">
      <w:pPr>
        <w:pStyle w:val="9"/>
      </w:pPr>
      <w:r>
        <w:t>Step number also written</w:t>
      </w:r>
    </w:p>
  </w:comment>
  <w:comment w:id="22" w:author="NM" w:date="2023-04-16T10:31:00Z" w:initials="">
    <w:p w14:paraId="7E5459A8">
      <w:pPr>
        <w:pStyle w:val="9"/>
      </w:pPr>
      <w:r>
        <w:t>This step does not refer to the right figure. I cannot understand which figure is being referred to here. SME, can you please clearly state the steps.</w:t>
      </w:r>
    </w:p>
  </w:comment>
  <w:comment w:id="23" w:author="Shilpa" w:date="2023-04-14T21:09:00Z" w:initials="">
    <w:p w14:paraId="1627564A">
      <w:pPr>
        <w:pStyle w:val="9"/>
        <w:rPr>
          <w:lang w:val="en-GB"/>
        </w:rPr>
      </w:pPr>
      <w:r>
        <w:rPr>
          <w:lang w:val="en-GB"/>
        </w:rPr>
        <w:t>Use the correct arrow, as updated in session 2.</w:t>
      </w:r>
    </w:p>
  </w:comment>
  <w:comment w:id="24" w:author="asus" w:date="2023-04-22T19:00:00Z" w:initials="a">
    <w:p w14:paraId="72107242">
      <w:pPr>
        <w:pStyle w:val="9"/>
      </w:pPr>
      <w:r>
        <w:t>Done</w:t>
      </w:r>
    </w:p>
    <w:p w14:paraId="0B3F40B7">
      <w:pPr>
        <w:pStyle w:val="9"/>
      </w:pPr>
    </w:p>
  </w:comment>
  <w:comment w:id="25" w:author="souvik nath" w:date="2023-04-14T01:03:00Z" w:initials="sn">
    <w:p w14:paraId="4C59661C">
      <w:pPr>
        <w:pStyle w:val="9"/>
      </w:pPr>
      <w:r>
        <w:t>Always show the Figure after the Steps. I made the change here.</w:t>
      </w:r>
    </w:p>
  </w:comment>
  <w:comment w:id="26" w:author="asus" w:date="2023-04-22T20:07:00Z" w:initials="a">
    <w:p w14:paraId="7CBF0293">
      <w:pPr>
        <w:pStyle w:val="9"/>
      </w:pPr>
      <w:r>
        <w:t>Okay</w:t>
      </w:r>
    </w:p>
  </w:comment>
  <w:comment w:id="27" w:author="souvik nath" w:date="2023-04-14T01:13:00Z" w:initials="sn">
    <w:p w14:paraId="030170A0">
      <w:pPr>
        <w:pStyle w:val="9"/>
      </w:pPr>
      <w:r>
        <w:t>Why this step? Please give a note or explain it or a dialog box will be better.</w:t>
      </w:r>
    </w:p>
  </w:comment>
  <w:comment w:id="28" w:author="asus" w:date="2023-04-22T20:07:00Z" w:initials="a">
    <w:p w14:paraId="20130240">
      <w:pPr>
        <w:pStyle w:val="9"/>
      </w:pPr>
      <w:r>
        <w:t>Done</w:t>
      </w:r>
    </w:p>
  </w:comment>
  <w:comment w:id="29" w:author="souvik nath" w:date="2023-04-14T01:11:00Z" w:initials="sn">
    <w:p w14:paraId="10FE77D7">
      <w:pPr>
        <w:pStyle w:val="9"/>
      </w:pPr>
      <w:r>
        <w:t xml:space="preserve">Please use PNG images otherwise picture loses its resolution and its hard to read </w:t>
      </w:r>
    </w:p>
  </w:comment>
  <w:comment w:id="30" w:author="souvik nath" w:date="2023-04-14T01:11:00Z" w:initials="sn">
    <w:p w14:paraId="331407A4">
      <w:pPr>
        <w:pStyle w:val="9"/>
      </w:pPr>
      <w:r>
        <w:t xml:space="preserve">Please use PNG images otherwise picture loses its resolution and its hard to read </w:t>
      </w:r>
    </w:p>
  </w:comment>
  <w:comment w:id="31" w:author="souvik nath" w:date="2023-04-14T01:17:00Z" w:initials="sn">
    <w:p w14:paraId="6705418A">
      <w:pPr>
        <w:pStyle w:val="9"/>
      </w:pPr>
      <w:r>
        <w:t xml:space="preserve">Please make sure the canvas render mode is World space </w:t>
      </w:r>
    </w:p>
  </w:comment>
  <w:comment w:id="32" w:author="Shilpa" w:date="2023-04-14T21:10:00Z" w:initials="">
    <w:p w14:paraId="11383A74">
      <w:pPr>
        <w:pStyle w:val="9"/>
        <w:rPr>
          <w:lang w:val="en-GB"/>
        </w:rPr>
      </w:pPr>
      <w:r>
        <w:rPr>
          <w:lang w:val="en-GB"/>
        </w:rPr>
        <w:t>If the point is correct, SMe must add this as a Note.</w:t>
      </w:r>
    </w:p>
  </w:comment>
  <w:comment w:id="33" w:author="Shilpa" w:date="2023-04-16T16:46:00Z" w:initials="">
    <w:p w14:paraId="4A5A03A7">
      <w:pPr>
        <w:pStyle w:val="9"/>
        <w:rPr>
          <w:lang w:val="en-GB"/>
        </w:rPr>
      </w:pPr>
      <w:r>
        <w:rPr>
          <w:lang w:val="en-GB"/>
        </w:rPr>
        <w:t>To the SME, are u referring to any code snippet here? Which one?</w:t>
      </w:r>
    </w:p>
  </w:comment>
  <w:comment w:id="34" w:author="Harsh Singh" w:date="2023-04-22T22:56:00Z" w:initials="HS">
    <w:p w14:paraId="290555B2">
      <w:pPr>
        <w:pStyle w:val="9"/>
      </w:pPr>
      <w:r>
        <w:t>Code sinppet added</w:t>
      </w:r>
    </w:p>
    <w:p w14:paraId="15E653E5">
      <w:pPr>
        <w:pStyle w:val="9"/>
      </w:pPr>
    </w:p>
  </w:comment>
  <w:comment w:id="35" w:author="Shilpa" w:date="2023-04-16T16:45:00Z" w:initials="">
    <w:p w14:paraId="65CC3474">
      <w:pPr>
        <w:pStyle w:val="9"/>
        <w:rPr>
          <w:lang w:val="en-GB"/>
        </w:rPr>
      </w:pPr>
      <w:r>
        <w:rPr>
          <w:lang w:val="en-GB"/>
        </w:rPr>
        <w:t>Is this Code Snippet? Kindly added Code Snippets typed not in the form of screenshots.</w:t>
      </w:r>
    </w:p>
  </w:comment>
  <w:comment w:id="36" w:author="asus" w:date="2023-04-22T20:04:00Z" w:initials="a">
    <w:p w14:paraId="118A3AAB">
      <w:pPr>
        <w:pStyle w:val="9"/>
      </w:pPr>
      <w:r>
        <w:t>Code Snippet added</w:t>
      </w:r>
    </w:p>
  </w:comment>
  <w:comment w:id="37" w:author="souvik nath" w:date="2023-04-14T01:20:00Z" w:initials="sn">
    <w:p w14:paraId="61931BE8">
      <w:pPr>
        <w:pStyle w:val="9"/>
      </w:pPr>
      <w:r>
        <w:t>Please provide the code snippet here after the step and it is  figure 3.21. Please keep track of your Figure numbers.</w:t>
      </w:r>
    </w:p>
  </w:comment>
  <w:comment w:id="38" w:author="NM" w:date="2023-04-16T10:48:00Z" w:initials="">
    <w:p w14:paraId="53B36D2F">
      <w:pPr>
        <w:pStyle w:val="9"/>
      </w:pPr>
      <w:r>
        <w:t>I am not sure if the right figure is referenced here. Can the SME please check throughout the steps if the right figure is referred to?</w:t>
      </w:r>
    </w:p>
  </w:comment>
  <w:comment w:id="39" w:author="asus" w:date="2023-04-22T19:59:00Z" w:initials="a">
    <w:p w14:paraId="73536695">
      <w:pPr>
        <w:pStyle w:val="9"/>
      </w:pPr>
      <w:r>
        <w:annotationRef/>
      </w:r>
    </w:p>
  </w:comment>
  <w:comment w:id="40" w:author="asus" w:date="2023-04-22T20:04:00Z" w:initials="a">
    <w:p w14:paraId="612E72DB">
      <w:pPr>
        <w:pStyle w:val="9"/>
      </w:pPr>
      <w:r>
        <w:annotationRef/>
      </w:r>
    </w:p>
  </w:comment>
  <w:comment w:id="41" w:author="souvik nath" w:date="2023-04-14T01:22:00Z" w:initials="sn">
    <w:p w14:paraId="6D6474E3">
      <w:pPr>
        <w:pStyle w:val="9"/>
      </w:pPr>
      <w:r>
        <w:t xml:space="preserve">You can Made this Step 17 after 16. I had Already mentioned </w:t>
      </w:r>
    </w:p>
  </w:comment>
  <w:comment w:id="42" w:author="asus" w:date="2023-04-22T20:00:00Z" w:initials="a">
    <w:p w14:paraId="7F3E39F4">
      <w:pPr>
        <w:pStyle w:val="9"/>
      </w:pPr>
      <w:r>
        <w:t>It can only be tested after controller is added</w:t>
      </w:r>
    </w:p>
    <w:p w14:paraId="203506DE">
      <w:pPr>
        <w:pStyle w:val="9"/>
      </w:pPr>
    </w:p>
  </w:comment>
  <w:comment w:id="43" w:author="NM" w:date="2023-04-16T10:55:00Z" w:initials="">
    <w:p w14:paraId="6BEC5F7D">
      <w:pPr>
        <w:pStyle w:val="9"/>
      </w:pPr>
      <w:r>
        <w:t>Which figure is this caption for? SME please review this.</w:t>
      </w:r>
    </w:p>
  </w:comment>
  <w:comment w:id="44" w:author="asus" w:date="2023-04-22T19:46:00Z" w:initials="a">
    <w:p w14:paraId="75406337">
      <w:pPr>
        <w:pStyle w:val="9"/>
      </w:pPr>
      <w:r>
        <w:t>Done</w:t>
      </w:r>
    </w:p>
  </w:comment>
  <w:comment w:id="45" w:author="Shilpa" w:date="2023-04-16T16:47:00Z" w:initials="">
    <w:p w14:paraId="709F2E59">
      <w:pPr>
        <w:pStyle w:val="9"/>
        <w:rPr>
          <w:lang w:val="en-GB"/>
        </w:rPr>
      </w:pPr>
      <w:r>
        <w:rPr>
          <w:lang w:val="en-GB"/>
        </w:rPr>
        <w:t>Figure number and caption is missing for this image, pls add.</w:t>
      </w:r>
    </w:p>
    <w:p w14:paraId="363D6F8B">
      <w:pPr>
        <w:pStyle w:val="9"/>
        <w:rPr>
          <w:lang w:val="en-GB"/>
        </w:rPr>
      </w:pPr>
    </w:p>
  </w:comment>
  <w:comment w:id="46" w:author="asus" w:date="2023-04-22T19:52:00Z" w:initials="a">
    <w:p w14:paraId="02EC19B1">
      <w:pPr>
        <w:pStyle w:val="9"/>
      </w:pPr>
      <w:r>
        <w:t>added</w:t>
      </w:r>
    </w:p>
  </w:comment>
  <w:comment w:id="47" w:author="Shilpa" w:date="2023-04-16T16:47:00Z" w:initials="">
    <w:p w14:paraId="54961DE8">
      <w:pPr>
        <w:pStyle w:val="9"/>
        <w:rPr>
          <w:lang w:val="en-GB"/>
        </w:rPr>
      </w:pPr>
      <w:r>
        <w:rPr>
          <w:lang w:val="en-GB"/>
        </w:rPr>
        <w:t>Figure number and caption is missing for this image, pls add.</w:t>
      </w:r>
    </w:p>
    <w:p w14:paraId="67AF3695">
      <w:pPr>
        <w:pStyle w:val="9"/>
        <w:rPr>
          <w:lang w:val="en-GB"/>
        </w:rPr>
      </w:pPr>
    </w:p>
  </w:comment>
  <w:comment w:id="48" w:author="asus" w:date="2023-04-22T19:52:00Z" w:initials="a">
    <w:p w14:paraId="451C538E">
      <w:pPr>
        <w:pStyle w:val="9"/>
      </w:pPr>
      <w:r>
        <w:t>added</w:t>
      </w:r>
    </w:p>
  </w:comment>
  <w:comment w:id="49" w:author="NM" w:date="2023-04-16T10:56:00Z" w:initials="">
    <w:p w14:paraId="0C5B78E6">
      <w:pPr>
        <w:pStyle w:val="9"/>
      </w:pPr>
      <w:r>
        <w:t>Again, which figure is being referred to here? These steps need to be re-checked again please.</w:t>
      </w:r>
    </w:p>
  </w:comment>
  <w:comment w:id="50" w:author="NM" w:date="2023-04-16T10:57:00Z" w:initials="">
    <w:p w14:paraId="43F82CF2">
      <w:pPr>
        <w:pStyle w:val="9"/>
      </w:pPr>
      <w:r>
        <w:t>IF this is the conclusion of the steps above, why is this a new step?</w:t>
      </w:r>
    </w:p>
  </w:comment>
  <w:comment w:id="51" w:author="Harsh Singh" w:date="2023-04-22T23:01:00Z" w:initials="HS">
    <w:p w14:paraId="0A8E3773">
      <w:pPr>
        <w:pStyle w:val="9"/>
      </w:pPr>
      <w:r>
        <w:t>In every session we show output in new step</w:t>
      </w:r>
    </w:p>
  </w:comment>
  <w:comment w:id="52" w:author="Shilpa" w:date="2023-04-14T21:12:00Z" w:initials="">
    <w:p w14:paraId="14E44309">
      <w:pPr>
        <w:pStyle w:val="9"/>
      </w:pPr>
      <w:r>
        <w:rPr>
          <w:lang w:val="en-GB"/>
        </w:rPr>
        <w:t>What are the students supposed to test? What is the result after test? Pls add the result or the expected result.</w:t>
      </w:r>
      <w:r>
        <w:t xml:space="preserve"> </w:t>
      </w:r>
    </w:p>
  </w:comment>
  <w:comment w:id="53" w:author="asus" w:date="2023-04-22T19:52:00Z" w:initials="a">
    <w:p w14:paraId="09E93B62">
      <w:pPr>
        <w:pStyle w:val="9"/>
      </w:pPr>
      <w:r>
        <w:t xml:space="preserve">Added Final Output </w:t>
      </w:r>
    </w:p>
    <w:p w14:paraId="139B55C2">
      <w:pPr>
        <w:pStyle w:val="9"/>
      </w:pPr>
    </w:p>
  </w:comment>
  <w:comment w:id="54" w:author="Shilpa" w:date="2023-04-14T21:13:00Z" w:initials="">
    <w:p w14:paraId="741E5ED2">
      <w:pPr>
        <w:pStyle w:val="9"/>
        <w:rPr>
          <w:lang w:val="en-GB"/>
        </w:rPr>
      </w:pPr>
      <w:r>
        <w:rPr>
          <w:lang w:val="en-GB"/>
        </w:rPr>
        <w:t>Summary should always come before Check your progress. What steps are these? Are these important Notes?</w:t>
      </w:r>
    </w:p>
  </w:comment>
  <w:comment w:id="55" w:author="asus" w:date="2023-04-22T19:49:00Z" w:initials="a">
    <w:p w14:paraId="288D7FD5">
      <w:pPr>
        <w:pStyle w:val="9"/>
      </w:pPr>
      <w:r>
        <w:t>Done</w:t>
      </w:r>
    </w:p>
  </w:comment>
  <w:comment w:id="56" w:author="Shilpa" w:date="2023-04-14T21:14:00Z" w:initials="">
    <w:p w14:paraId="2F4A7EBE">
      <w:pPr>
        <w:pStyle w:val="9"/>
        <w:rPr>
          <w:lang w:val="en-GB"/>
        </w:rPr>
      </w:pPr>
      <w:r>
        <w:rPr>
          <w:lang w:val="en-GB"/>
        </w:rPr>
        <w:t>Summary must be created just by copying the important points from this session.</w:t>
      </w:r>
    </w:p>
  </w:comment>
  <w:comment w:id="57" w:author="asus" w:date="2023-04-22T19:49:00Z" w:initials="a">
    <w:p w14:paraId="75D857BB">
      <w:pPr>
        <w:pStyle w:val="9"/>
      </w:pPr>
      <w:r>
        <w:t>Done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6D67BEC" w15:done="0"/>
  <w15:commentEx w15:paraId="15CF243C" w15:done="0"/>
  <w15:commentEx w15:paraId="76611732" w15:done="0"/>
  <w15:commentEx w15:paraId="11207A33" w15:done="0" w15:paraIdParent="76611732"/>
  <w15:commentEx w15:paraId="7E412279" w15:done="0"/>
  <w15:commentEx w15:paraId="06D644DF" w15:done="0" w15:paraIdParent="7E412279"/>
  <w15:commentEx w15:paraId="14126013" w15:done="0" w15:paraIdParent="7E412279"/>
  <w15:commentEx w15:paraId="6DCA7812" w15:done="0"/>
  <w15:commentEx w15:paraId="127D0265" w15:done="0" w15:paraIdParent="6DCA7812"/>
  <w15:commentEx w15:paraId="30402AE8" w15:done="0" w15:paraIdParent="6DCA7812"/>
  <w15:commentEx w15:paraId="7BC27A5E" w15:done="0"/>
  <w15:commentEx w15:paraId="34C44DCB" w15:done="0" w15:paraIdParent="7BC27A5E"/>
  <w15:commentEx w15:paraId="4B3E098E" w15:done="0" w15:paraIdParent="7BC27A5E"/>
  <w15:commentEx w15:paraId="12C16E72" w15:done="0"/>
  <w15:commentEx w15:paraId="1DD76804" w15:done="0" w15:paraIdParent="12C16E72"/>
  <w15:commentEx w15:paraId="696D26FA" w15:done="0"/>
  <w15:commentEx w15:paraId="008F2F6E" w15:done="0" w15:paraIdParent="696D26FA"/>
  <w15:commentEx w15:paraId="42FB022E" w15:done="0" w15:paraIdParent="696D26FA"/>
  <w15:commentEx w15:paraId="0D580182" w15:done="0"/>
  <w15:commentEx w15:paraId="38137507" w15:done="0" w15:paraIdParent="0D580182"/>
  <w15:commentEx w15:paraId="4A2B6D9C" w15:done="0"/>
  <w15:commentEx w15:paraId="677F116F" w15:done="0" w15:paraIdParent="4A2B6D9C"/>
  <w15:commentEx w15:paraId="7E5459A8" w15:done="0"/>
  <w15:commentEx w15:paraId="1627564A" w15:done="0"/>
  <w15:commentEx w15:paraId="0B3F40B7" w15:done="0" w15:paraIdParent="1627564A"/>
  <w15:commentEx w15:paraId="4C59661C" w15:done="0"/>
  <w15:commentEx w15:paraId="7CBF0293" w15:done="0" w15:paraIdParent="4C59661C"/>
  <w15:commentEx w15:paraId="030170A0" w15:done="0"/>
  <w15:commentEx w15:paraId="20130240" w15:done="0" w15:paraIdParent="030170A0"/>
  <w15:commentEx w15:paraId="10FE77D7" w15:done="0"/>
  <w15:commentEx w15:paraId="331407A4" w15:done="0"/>
  <w15:commentEx w15:paraId="6705418A" w15:done="0"/>
  <w15:commentEx w15:paraId="11383A74" w15:done="0" w15:paraIdParent="6705418A"/>
  <w15:commentEx w15:paraId="4A5A03A7" w15:done="0"/>
  <w15:commentEx w15:paraId="15E653E5" w15:done="0" w15:paraIdParent="4A5A03A7"/>
  <w15:commentEx w15:paraId="65CC3474" w15:done="0"/>
  <w15:commentEx w15:paraId="118A3AAB" w15:done="0" w15:paraIdParent="65CC3474"/>
  <w15:commentEx w15:paraId="61931BE8" w15:done="0"/>
  <w15:commentEx w15:paraId="53B36D2F" w15:done="0"/>
  <w15:commentEx w15:paraId="73536695" w15:done="0" w15:paraIdParent="53B36D2F"/>
  <w15:commentEx w15:paraId="612E72DB" w15:done="0" w15:paraIdParent="53B36D2F"/>
  <w15:commentEx w15:paraId="6D6474E3" w15:done="0"/>
  <w15:commentEx w15:paraId="203506DE" w15:done="0" w15:paraIdParent="6D6474E3"/>
  <w15:commentEx w15:paraId="6BEC5F7D" w15:done="0"/>
  <w15:commentEx w15:paraId="75406337" w15:done="0" w15:paraIdParent="6BEC5F7D"/>
  <w15:commentEx w15:paraId="363D6F8B" w15:done="0"/>
  <w15:commentEx w15:paraId="02EC19B1" w15:done="0" w15:paraIdParent="363D6F8B"/>
  <w15:commentEx w15:paraId="67AF3695" w15:done="0"/>
  <w15:commentEx w15:paraId="451C538E" w15:done="0" w15:paraIdParent="67AF3695"/>
  <w15:commentEx w15:paraId="0C5B78E6" w15:done="0"/>
  <w15:commentEx w15:paraId="43F82CF2" w15:done="0"/>
  <w15:commentEx w15:paraId="0A8E3773" w15:done="0" w15:paraIdParent="43F82CF2"/>
  <w15:commentEx w15:paraId="14E44309" w15:done="0"/>
  <w15:commentEx w15:paraId="139B55C2" w15:done="0" w15:paraIdParent="14E44309"/>
  <w15:commentEx w15:paraId="741E5ED2" w15:done="0"/>
  <w15:commentEx w15:paraId="288D7FD5" w15:done="0" w15:paraIdParent="741E5ED2"/>
  <w15:commentEx w15:paraId="2F4A7EBE" w15:done="0"/>
  <w15:commentEx w15:paraId="75D857BB" w15:done="0" w15:paraIdParent="2F4A7EBE"/>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rinda">
    <w:altName w:val="Courier New"/>
    <w:panose1 w:val="00000400000000000000"/>
    <w:charset w:val="00"/>
    <w:family w:val="swiss"/>
    <w:pitch w:val="default"/>
    <w:sig w:usb0="00000000" w:usb1="00000000" w:usb2="00000000" w:usb3="00000000" w:csb0="00000001" w:csb1="00000000"/>
  </w:font>
  <w:font w:name="Century">
    <w:panose1 w:val="02040604050505020304"/>
    <w:charset w:val="00"/>
    <w:family w:val="roman"/>
    <w:pitch w:val="default"/>
    <w:sig w:usb0="00000287" w:usb1="00000000" w:usb2="00000000" w:usb3="00000000" w:csb0="2000009F" w:csb1="DFD70000"/>
  </w:font>
  <w:font w:name="Segoe UI">
    <w:panose1 w:val="020B0502040204020203"/>
    <w:charset w:val="00"/>
    <w:family w:val="swiss"/>
    <w:pitch w:val="default"/>
    <w:sig w:usb0="E4002EFF" w:usb1="C000E47F" w:usb2="00000009" w:usb3="00000000" w:csb0="200001FF" w:csb1="00000000"/>
  </w:font>
  <w:font w:name="Twentieth Century">
    <w:altName w:val="Century"/>
    <w:panose1 w:val="00000000000000000000"/>
    <w:charset w:val="00"/>
    <w:family w:val="auto"/>
    <w:pitch w:val="default"/>
    <w:sig w:usb0="00000000" w:usb1="00000000" w:usb2="00000000" w:usb3="00000000" w:csb0="00000000" w:csb1="00000000"/>
  </w:font>
  <w:font w:name="Bookman Old Style">
    <w:panose1 w:val="02050604050505020204"/>
    <w:charset w:val="00"/>
    <w:family w:val="roman"/>
    <w:pitch w:val="default"/>
    <w:sig w:usb0="00000287" w:usb1="00000000" w:usb2="00000000" w:usb3="00000000" w:csb0="2000009F" w:csb1="DFD70000"/>
  </w:font>
  <w:font w:name="Consolas">
    <w:panose1 w:val="020B0609020204030204"/>
    <w:charset w:val="00"/>
    <w:family w:val="modern"/>
    <w:pitch w:val="default"/>
    <w:sig w:usb0="E00006FF" w:usb1="0000FCFF" w:usb2="00000001" w:usb3="00000000" w:csb0="6000019F" w:csb1="DFD70000"/>
  </w:font>
  <w:font w:name="Quattrocento Sans">
    <w:altName w:val="Segoe Print"/>
    <w:panose1 w:val="00000000000000000000"/>
    <w:charset w:val="00"/>
    <w:family w:val="swiss"/>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Verdana">
    <w:panose1 w:val="020B0604030504040204"/>
    <w:charset w:val="86"/>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8F20D94"/>
    <w:multiLevelType w:val="singleLevel"/>
    <w:tmpl w:val="A8F20D94"/>
    <w:lvl w:ilvl="0" w:tentative="0">
      <w:start w:val="1"/>
      <w:numFmt w:val="lowerLetter"/>
      <w:suff w:val="space"/>
      <w:lvlText w:val="%1)"/>
      <w:lvlJc w:val="left"/>
      <w:pPr>
        <w:ind w:left="720" w:firstLine="0"/>
      </w:pPr>
    </w:lvl>
  </w:abstractNum>
  <w:abstractNum w:abstractNumId="1">
    <w:nsid w:val="B316F0FC"/>
    <w:multiLevelType w:val="singleLevel"/>
    <w:tmpl w:val="B316F0FC"/>
    <w:lvl w:ilvl="0" w:tentative="0">
      <w:start w:val="1"/>
      <w:numFmt w:val="lowerLetter"/>
      <w:suff w:val="space"/>
      <w:lvlText w:val="%1)"/>
      <w:lvlJc w:val="left"/>
      <w:pPr>
        <w:ind w:left="720" w:firstLine="0"/>
      </w:pPr>
    </w:lvl>
  </w:abstractNum>
  <w:abstractNum w:abstractNumId="2">
    <w:nsid w:val="C911EE32"/>
    <w:multiLevelType w:val="multilevel"/>
    <w:tmpl w:val="C911EE32"/>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3">
    <w:nsid w:val="DB7E7336"/>
    <w:multiLevelType w:val="singleLevel"/>
    <w:tmpl w:val="DB7E7336"/>
    <w:lvl w:ilvl="0" w:tentative="0">
      <w:start w:val="1"/>
      <w:numFmt w:val="bullet"/>
      <w:lvlText w:val=""/>
      <w:lvlJc w:val="left"/>
      <w:pPr>
        <w:tabs>
          <w:tab w:val="left" w:pos="420"/>
        </w:tabs>
        <w:ind w:left="420" w:hanging="420"/>
      </w:pPr>
      <w:rPr>
        <w:rFonts w:hint="default" w:ascii="Wingdings" w:hAnsi="Wingdings"/>
      </w:rPr>
    </w:lvl>
  </w:abstractNum>
  <w:abstractNum w:abstractNumId="4">
    <w:nsid w:val="04698E64"/>
    <w:multiLevelType w:val="singleLevel"/>
    <w:tmpl w:val="04698E64"/>
    <w:lvl w:ilvl="0" w:tentative="0">
      <w:start w:val="1"/>
      <w:numFmt w:val="lowerLetter"/>
      <w:suff w:val="space"/>
      <w:lvlText w:val="%1)"/>
      <w:lvlJc w:val="left"/>
      <w:pPr>
        <w:ind w:left="840"/>
      </w:pPr>
    </w:lvl>
  </w:abstractNum>
  <w:abstractNum w:abstractNumId="5">
    <w:nsid w:val="34740A5C"/>
    <w:multiLevelType w:val="singleLevel"/>
    <w:tmpl w:val="34740A5C"/>
    <w:lvl w:ilvl="0" w:tentative="0">
      <w:start w:val="1"/>
      <w:numFmt w:val="lowerLetter"/>
      <w:suff w:val="space"/>
      <w:lvlText w:val="%1)"/>
      <w:lvlJc w:val="left"/>
      <w:pPr>
        <w:ind w:left="720" w:firstLine="0"/>
      </w:pPr>
    </w:lvl>
  </w:abstractNum>
  <w:abstractNum w:abstractNumId="6">
    <w:nsid w:val="39754ABB"/>
    <w:multiLevelType w:val="singleLevel"/>
    <w:tmpl w:val="39754ABB"/>
    <w:lvl w:ilvl="0" w:tentative="0">
      <w:start w:val="1"/>
      <w:numFmt w:val="lowerLetter"/>
      <w:suff w:val="space"/>
      <w:lvlText w:val="%1)"/>
      <w:lvlJc w:val="left"/>
      <w:pPr>
        <w:ind w:left="873" w:firstLine="0"/>
      </w:pPr>
    </w:lvl>
  </w:abstractNum>
  <w:abstractNum w:abstractNumId="7">
    <w:nsid w:val="577AB9E1"/>
    <w:multiLevelType w:val="singleLevel"/>
    <w:tmpl w:val="577AB9E1"/>
    <w:lvl w:ilvl="0" w:tentative="0">
      <w:start w:val="5"/>
      <w:numFmt w:val="decimal"/>
      <w:suff w:val="space"/>
      <w:lvlText w:val="%1."/>
      <w:lvlJc w:val="left"/>
    </w:lvl>
  </w:abstractNum>
  <w:abstractNum w:abstractNumId="8">
    <w:nsid w:val="58FC1434"/>
    <w:multiLevelType w:val="singleLevel"/>
    <w:tmpl w:val="58FC1434"/>
    <w:lvl w:ilvl="0" w:tentative="0">
      <w:start w:val="1"/>
      <w:numFmt w:val="decimal"/>
      <w:suff w:val="space"/>
      <w:lvlText w:val="%1."/>
      <w:lvlJc w:val="left"/>
      <w:rPr>
        <w:rFonts w:ascii="Bookman Old Style" w:hAnsi="Bookman Old Style" w:eastAsia="SimSun" w:cs="Bookman Old Style"/>
      </w:rPr>
    </w:lvl>
  </w:abstractNum>
  <w:num w:numId="1">
    <w:abstractNumId w:val="8"/>
  </w:num>
  <w:num w:numId="2">
    <w:abstractNumId w:val="7"/>
  </w:num>
  <w:num w:numId="3">
    <w:abstractNumId w:val="3"/>
  </w:num>
  <w:num w:numId="4">
    <w:abstractNumId w:val="2"/>
  </w:num>
  <w:num w:numId="5">
    <w:abstractNumId w:val="4"/>
  </w:num>
  <w:num w:numId="6">
    <w:abstractNumId w:val="6"/>
  </w:num>
  <w:num w:numId="7">
    <w:abstractNumId w:val="5"/>
  </w:num>
  <w:num w:numId="8">
    <w:abstractNumId w:val="0"/>
  </w:num>
  <w:num w:numId="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Shilpa">
    <w15:presenceInfo w15:providerId="None" w15:userId="Shilpa"/>
  </w15:person>
  <w15:person w15:author="asus">
    <w15:presenceInfo w15:providerId="None" w15:userId="asus"/>
  </w15:person>
  <w15:person w15:author="NM">
    <w15:presenceInfo w15:providerId="None" w15:userId="NM"/>
  </w15:person>
  <w15:person w15:author="souvik nath">
    <w15:presenceInfo w15:providerId="Windows Live" w15:userId="71de6cc1fd48f65c"/>
  </w15:person>
  <w15:person w15:author="Harsh Singh">
    <w15:presenceInfo w15:providerId="Windows Live" w15:userId="e34d70fbc4249c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2"/>
  <w:trackRevisions w:val="1"/>
  <w:documentProtection w:enforcement="0"/>
  <w:defaultTabStop w:val="720"/>
  <w:drawingGridVerticalSpacing w:val="156"/>
  <w:noPunctuationKerning w:val="1"/>
  <w:characterSpacingControl w:val="doNotCompress"/>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44C"/>
    <w:rsid w:val="00022309"/>
    <w:rsid w:val="000371C2"/>
    <w:rsid w:val="000F1226"/>
    <w:rsid w:val="001041B8"/>
    <w:rsid w:val="00113D33"/>
    <w:rsid w:val="0014565F"/>
    <w:rsid w:val="00151A59"/>
    <w:rsid w:val="0016495F"/>
    <w:rsid w:val="00172A27"/>
    <w:rsid w:val="00196781"/>
    <w:rsid w:val="001C1075"/>
    <w:rsid w:val="001E431D"/>
    <w:rsid w:val="00225478"/>
    <w:rsid w:val="0024226A"/>
    <w:rsid w:val="002503E6"/>
    <w:rsid w:val="00275B49"/>
    <w:rsid w:val="002902D8"/>
    <w:rsid w:val="002B1228"/>
    <w:rsid w:val="002B7E0F"/>
    <w:rsid w:val="002C4753"/>
    <w:rsid w:val="002D6A47"/>
    <w:rsid w:val="002F0BD7"/>
    <w:rsid w:val="00301489"/>
    <w:rsid w:val="00313A96"/>
    <w:rsid w:val="00364245"/>
    <w:rsid w:val="00386DBA"/>
    <w:rsid w:val="003924E0"/>
    <w:rsid w:val="003E0678"/>
    <w:rsid w:val="003F62DF"/>
    <w:rsid w:val="003F7D1A"/>
    <w:rsid w:val="0041783A"/>
    <w:rsid w:val="00423ED1"/>
    <w:rsid w:val="0042755A"/>
    <w:rsid w:val="0043484C"/>
    <w:rsid w:val="00434BD7"/>
    <w:rsid w:val="004A022F"/>
    <w:rsid w:val="005946C1"/>
    <w:rsid w:val="005A199A"/>
    <w:rsid w:val="005A1BC3"/>
    <w:rsid w:val="005F7DBA"/>
    <w:rsid w:val="006D6536"/>
    <w:rsid w:val="00720BF2"/>
    <w:rsid w:val="0079500A"/>
    <w:rsid w:val="007B06CB"/>
    <w:rsid w:val="007E7927"/>
    <w:rsid w:val="008039A2"/>
    <w:rsid w:val="008863A8"/>
    <w:rsid w:val="00892F6D"/>
    <w:rsid w:val="009047AA"/>
    <w:rsid w:val="00935E16"/>
    <w:rsid w:val="009406E6"/>
    <w:rsid w:val="0096246C"/>
    <w:rsid w:val="00987A55"/>
    <w:rsid w:val="009E3327"/>
    <w:rsid w:val="00A21317"/>
    <w:rsid w:val="00A86A14"/>
    <w:rsid w:val="00A92D85"/>
    <w:rsid w:val="00AA6D46"/>
    <w:rsid w:val="00AE2F65"/>
    <w:rsid w:val="00AF08E1"/>
    <w:rsid w:val="00B51624"/>
    <w:rsid w:val="00B6240B"/>
    <w:rsid w:val="00B71FA8"/>
    <w:rsid w:val="00B77A59"/>
    <w:rsid w:val="00BE791C"/>
    <w:rsid w:val="00C008E6"/>
    <w:rsid w:val="00CB0C30"/>
    <w:rsid w:val="00CF74B8"/>
    <w:rsid w:val="00D979A9"/>
    <w:rsid w:val="00DA1C42"/>
    <w:rsid w:val="00E91B84"/>
    <w:rsid w:val="00EA6CB1"/>
    <w:rsid w:val="00EB4A1D"/>
    <w:rsid w:val="00EC599D"/>
    <w:rsid w:val="00EE1BAC"/>
    <w:rsid w:val="00F37F33"/>
    <w:rsid w:val="00F46BCD"/>
    <w:rsid w:val="00F50342"/>
    <w:rsid w:val="00F626B1"/>
    <w:rsid w:val="05911AC7"/>
    <w:rsid w:val="06054429"/>
    <w:rsid w:val="0D34725B"/>
    <w:rsid w:val="0E797EB9"/>
    <w:rsid w:val="131E2A2E"/>
    <w:rsid w:val="15133C00"/>
    <w:rsid w:val="1DFE3B5C"/>
    <w:rsid w:val="260B75F3"/>
    <w:rsid w:val="35544C23"/>
    <w:rsid w:val="3A5F173B"/>
    <w:rsid w:val="3E9D4E68"/>
    <w:rsid w:val="3F882083"/>
    <w:rsid w:val="3FEC0F24"/>
    <w:rsid w:val="41F52311"/>
    <w:rsid w:val="43A87FEC"/>
    <w:rsid w:val="4E3F7F1B"/>
    <w:rsid w:val="54252AA6"/>
    <w:rsid w:val="583D46D1"/>
    <w:rsid w:val="5A5E4968"/>
    <w:rsid w:val="602E5FDA"/>
    <w:rsid w:val="691947F6"/>
    <w:rsid w:val="76650B8B"/>
    <w:rsid w:val="771E4105"/>
    <w:rsid w:val="778D1393"/>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iPriority="9"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iPriority="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unhideWhenUsed/>
    <w:qFormat/>
    <w:uiPriority w:val="9"/>
    <w:pPr>
      <w:keepNext/>
      <w:keepLines/>
      <w:spacing w:line="259" w:lineRule="auto"/>
      <w:ind w:left="10" w:hanging="10"/>
      <w:outlineLvl w:val="0"/>
    </w:pPr>
    <w:rPr>
      <w:rFonts w:ascii="Century" w:hAnsi="Century" w:eastAsia="Century" w:cs="Century"/>
      <w:color w:val="2E75B5"/>
      <w:sz w:val="44"/>
      <w:szCs w:val="22"/>
      <w:lang w:val="en-IN" w:eastAsia="en-IN" w:bidi="ar-SA"/>
    </w:rPr>
  </w:style>
  <w:style w:type="paragraph" w:styleId="3">
    <w:name w:val="heading 3"/>
    <w:basedOn w:val="1"/>
    <w:next w:val="1"/>
    <w:unhideWhenUsed/>
    <w:qFormat/>
    <w:uiPriority w:val="0"/>
    <w:pPr>
      <w:keepNext/>
      <w:keepLines/>
      <w:spacing w:before="260" w:after="260" w:line="416" w:lineRule="auto"/>
      <w:outlineLvl w:val="2"/>
    </w:pPr>
    <w:rPr>
      <w:b/>
      <w:bCs/>
      <w:sz w:val="32"/>
      <w:szCs w:val="32"/>
    </w:rPr>
  </w:style>
  <w:style w:type="paragraph" w:styleId="4">
    <w:name w:val="heading 4"/>
    <w:basedOn w:val="1"/>
    <w:next w:val="1"/>
    <w:link w:val="19"/>
    <w:semiHidden/>
    <w:unhideWhenUsed/>
    <w:qFormat/>
    <w:uiPriority w:val="0"/>
    <w:pPr>
      <w:keepNext/>
      <w:keepLines/>
      <w:spacing w:before="280" w:after="290" w:line="376" w:lineRule="auto"/>
      <w:outlineLvl w:val="3"/>
    </w:pPr>
    <w:rPr>
      <w:b/>
      <w:bCs/>
      <w:sz w:val="28"/>
      <w:szCs w:val="28"/>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8"/>
    <w:semiHidden/>
    <w:unhideWhenUsed/>
    <w:qFormat/>
    <w:uiPriority w:val="0"/>
    <w:rPr>
      <w:rFonts w:ascii="Segoe UI" w:hAnsi="Segoe UI" w:cs="Segoe UI"/>
      <w:sz w:val="18"/>
      <w:szCs w:val="18"/>
    </w:rPr>
  </w:style>
  <w:style w:type="character" w:styleId="8">
    <w:name w:val="annotation reference"/>
    <w:basedOn w:val="5"/>
    <w:qFormat/>
    <w:uiPriority w:val="0"/>
    <w:rPr>
      <w:sz w:val="16"/>
      <w:szCs w:val="16"/>
    </w:rPr>
  </w:style>
  <w:style w:type="paragraph" w:styleId="9">
    <w:name w:val="annotation text"/>
    <w:basedOn w:val="1"/>
    <w:link w:val="23"/>
    <w:qFormat/>
    <w:uiPriority w:val="0"/>
  </w:style>
  <w:style w:type="paragraph" w:styleId="10">
    <w:name w:val="annotation subject"/>
    <w:basedOn w:val="9"/>
    <w:next w:val="9"/>
    <w:link w:val="24"/>
    <w:semiHidden/>
    <w:unhideWhenUsed/>
    <w:qFormat/>
    <w:uiPriority w:val="0"/>
    <w:rPr>
      <w:b/>
      <w:bCs/>
    </w:rPr>
  </w:style>
  <w:style w:type="paragraph" w:styleId="11">
    <w:name w:val="footer"/>
    <w:basedOn w:val="1"/>
    <w:uiPriority w:val="0"/>
    <w:pPr>
      <w:tabs>
        <w:tab w:val="center" w:pos="4153"/>
        <w:tab w:val="right" w:pos="8306"/>
      </w:tabs>
      <w:snapToGrid w:val="0"/>
      <w:jc w:val="left"/>
    </w:pPr>
    <w:rPr>
      <w:sz w:val="18"/>
      <w:szCs w:val="18"/>
    </w:rPr>
  </w:style>
  <w:style w:type="paragraph" w:styleId="12">
    <w:name w:val="header"/>
    <w:basedOn w:val="1"/>
    <w:uiPriority w:val="0"/>
    <w:pPr>
      <w:tabs>
        <w:tab w:val="center" w:pos="4153"/>
        <w:tab w:val="right" w:pos="8306"/>
      </w:tabs>
      <w:snapToGrid w:val="0"/>
    </w:pPr>
    <w:rPr>
      <w:sz w:val="18"/>
      <w:szCs w:val="18"/>
    </w:rPr>
  </w:style>
  <w:style w:type="paragraph" w:styleId="13">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paragraph" w:customStyle="1" w:styleId="14">
    <w:name w:val="Style2"/>
    <w:basedOn w:val="15"/>
    <w:qFormat/>
    <w:uiPriority w:val="0"/>
  </w:style>
  <w:style w:type="paragraph" w:customStyle="1" w:styleId="15">
    <w:name w:val="Heading"/>
    <w:basedOn w:val="2"/>
    <w:qFormat/>
    <w:uiPriority w:val="0"/>
    <w:pPr>
      <w:spacing w:after="35"/>
      <w:ind w:left="-5"/>
    </w:pPr>
    <w:rPr>
      <w:rFonts w:ascii="Twentieth Century" w:hAnsi="Twentieth Century"/>
    </w:rPr>
  </w:style>
  <w:style w:type="paragraph" w:customStyle="1" w:styleId="16">
    <w:name w:val="Body"/>
    <w:basedOn w:val="1"/>
    <w:qFormat/>
    <w:uiPriority w:val="0"/>
    <w:pPr>
      <w:spacing w:after="272"/>
      <w:ind w:left="-5" w:right="1419"/>
    </w:pPr>
  </w:style>
  <w:style w:type="paragraph" w:customStyle="1" w:styleId="17">
    <w:name w:val="Style3"/>
    <w:basedOn w:val="16"/>
    <w:qFormat/>
    <w:uiPriority w:val="0"/>
    <w:pPr>
      <w:ind w:left="0"/>
    </w:pPr>
  </w:style>
  <w:style w:type="paragraph" w:customStyle="1" w:styleId="18">
    <w:name w:val="Style4"/>
    <w:basedOn w:val="1"/>
    <w:qFormat/>
    <w:uiPriority w:val="0"/>
    <w:rPr>
      <w:rFonts w:ascii="Bookman Old Style" w:hAnsi="Bookman Old Style" w:cs="Bookman Old Style"/>
      <w:sz w:val="24"/>
    </w:rPr>
  </w:style>
  <w:style w:type="character" w:customStyle="1" w:styleId="19">
    <w:name w:val="Heading 4 Char"/>
    <w:link w:val="4"/>
    <w:qFormat/>
    <w:uiPriority w:val="0"/>
    <w:rPr>
      <w:b/>
      <w:bCs/>
      <w:sz w:val="28"/>
      <w:szCs w:val="28"/>
    </w:rPr>
  </w:style>
  <w:style w:type="table" w:customStyle="1" w:styleId="20">
    <w:name w:val="TableGrid"/>
    <w:qFormat/>
    <w:uiPriority w:val="0"/>
    <w:tblPr>
      <w:tblCellMar>
        <w:top w:w="0" w:type="dxa"/>
        <w:left w:w="0" w:type="dxa"/>
        <w:bottom w:w="0" w:type="dxa"/>
        <w:right w:w="0" w:type="dxa"/>
      </w:tblCellMar>
    </w:tblPr>
  </w:style>
  <w:style w:type="paragraph" w:customStyle="1" w:styleId="21">
    <w:name w:val="Style1"/>
    <w:basedOn w:val="1"/>
    <w:link w:val="22"/>
    <w:qFormat/>
    <w:uiPriority w:val="0"/>
    <w:pPr>
      <w:spacing w:after="478"/>
      <w:ind w:left="-5" w:right="1419"/>
    </w:pPr>
  </w:style>
  <w:style w:type="character" w:customStyle="1" w:styleId="22">
    <w:name w:val="Style1 Char"/>
    <w:basedOn w:val="5"/>
    <w:link w:val="21"/>
    <w:qFormat/>
    <w:uiPriority w:val="0"/>
  </w:style>
  <w:style w:type="character" w:customStyle="1" w:styleId="23">
    <w:name w:val="Comment Text Char"/>
    <w:basedOn w:val="5"/>
    <w:link w:val="9"/>
    <w:qFormat/>
    <w:uiPriority w:val="0"/>
    <w:rPr>
      <w:rFonts w:asciiTheme="minorHAnsi" w:hAnsiTheme="minorHAnsi" w:eastAsiaTheme="minorEastAsia" w:cstheme="minorBidi"/>
      <w:lang w:val="en-US" w:eastAsia="zh-CN"/>
    </w:rPr>
  </w:style>
  <w:style w:type="character" w:customStyle="1" w:styleId="24">
    <w:name w:val="Comment Subject Char"/>
    <w:basedOn w:val="23"/>
    <w:link w:val="10"/>
    <w:semiHidden/>
    <w:qFormat/>
    <w:uiPriority w:val="0"/>
    <w:rPr>
      <w:rFonts w:asciiTheme="minorHAnsi" w:hAnsiTheme="minorHAnsi" w:eastAsiaTheme="minorEastAsia" w:cstheme="minorBidi"/>
      <w:b/>
      <w:bCs/>
      <w:lang w:val="en-US" w:eastAsia="zh-CN"/>
    </w:rPr>
  </w:style>
  <w:style w:type="paragraph" w:customStyle="1" w:styleId="25">
    <w:name w:val="Revision1"/>
    <w:hidden/>
    <w:semiHidden/>
    <w:qFormat/>
    <w:uiPriority w:val="99"/>
    <w:rPr>
      <w:rFonts w:asciiTheme="minorHAnsi" w:hAnsiTheme="minorHAnsi" w:eastAsiaTheme="minorEastAsia" w:cstheme="minorBidi"/>
      <w:lang w:val="en-US" w:eastAsia="zh-CN" w:bidi="ar-SA"/>
    </w:rPr>
  </w:style>
  <w:style w:type="paragraph" w:customStyle="1" w:styleId="26">
    <w:name w:val="Style5"/>
    <w:basedOn w:val="1"/>
    <w:link w:val="27"/>
    <w:qFormat/>
    <w:uiPriority w:val="0"/>
    <w:pPr>
      <w:jc w:val="both"/>
    </w:pPr>
    <w:rPr>
      <w:rFonts w:ascii="Bookman Old Style" w:hAnsi="Bookman Old Style" w:cs="Bookman Old Style"/>
      <w:sz w:val="24"/>
    </w:rPr>
  </w:style>
  <w:style w:type="character" w:customStyle="1" w:styleId="27">
    <w:name w:val="Style5 Char"/>
    <w:link w:val="26"/>
    <w:qFormat/>
    <w:uiPriority w:val="0"/>
    <w:rPr>
      <w:rFonts w:ascii="Bookman Old Style" w:hAnsi="Bookman Old Style" w:cs="Bookman Old Style"/>
      <w:sz w:val="24"/>
    </w:rPr>
  </w:style>
  <w:style w:type="character" w:customStyle="1" w:styleId="28">
    <w:name w:val="Balloon Text Char"/>
    <w:basedOn w:val="5"/>
    <w:link w:val="7"/>
    <w:semiHidden/>
    <w:qFormat/>
    <w:uiPriority w:val="0"/>
    <w:rPr>
      <w:rFonts w:ascii="Segoe UI" w:hAnsi="Segoe UI" w:cs="Segoe UI" w:eastAsiaTheme="minorEastAsia"/>
      <w:sz w:val="18"/>
      <w:szCs w:val="18"/>
      <w:lang w:val="en-US"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7" Type="http://schemas.microsoft.com/office/2011/relationships/people" Target="people.xml"/><Relationship Id="rId46" Type="http://schemas.openxmlformats.org/officeDocument/2006/relationships/fontTable" Target="fontTable.xml"/><Relationship Id="rId45" Type="http://schemas.openxmlformats.org/officeDocument/2006/relationships/customXml" Target="../customXml/item1.xml"/><Relationship Id="rId44" Type="http://schemas.openxmlformats.org/officeDocument/2006/relationships/numbering" Target="numbering.xml"/><Relationship Id="rId43" Type="http://schemas.openxmlformats.org/officeDocument/2006/relationships/image" Target="media/image38.jpe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2E2E4-E210-46BE-BEEA-5F98E89D4D56}">
  <ds:schemaRefs/>
</ds:datastoreItem>
</file>

<file path=docProps/app.xml><?xml version="1.0" encoding="utf-8"?>
<Properties xmlns="http://schemas.openxmlformats.org/officeDocument/2006/extended-properties" xmlns:vt="http://schemas.openxmlformats.org/officeDocument/2006/docPropsVTypes">
  <Template>Normal</Template>
  <Pages>29</Pages>
  <Words>2846</Words>
  <Characters>16226</Characters>
  <Lines>135</Lines>
  <Paragraphs>38</Paragraphs>
  <TotalTime>0</TotalTime>
  <ScaleCrop>false</ScaleCrop>
  <LinksUpToDate>false</LinksUpToDate>
  <CharactersWithSpaces>19034</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2023-04-22T17:49:00Z</dcterms:created>
  <dc:creator>asus</dc:creator>
  <cp:lastModifiedBy>asus</cp:lastModifiedBy>
  <dcterms:modified xsi:type="dcterms:W3CDTF">2023-04-24T20:32:45Z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33469B803F6D40D78F516B914AA32522</vt:lpwstr>
  </property>
</Properties>
</file>